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75621A" w14:textId="77777777" w:rsidR="00C05542" w:rsidRPr="00916B0A" w:rsidRDefault="00C92CDB" w:rsidP="00FE2A38">
      <w:pPr>
        <w:spacing w:line="360" w:lineRule="auto"/>
        <w:rPr>
          <w:rFonts w:ascii="Garamond" w:hAnsi="Garamond"/>
          <w:b/>
          <w:bCs/>
        </w:rPr>
      </w:pPr>
      <w:bookmarkStart w:id="0" w:name="_Hlk23965027"/>
      <w:bookmarkEnd w:id="0"/>
      <w:r w:rsidRPr="00916B0A">
        <w:rPr>
          <w:rFonts w:ascii="Garamond" w:hAnsi="Garamond"/>
          <w:b/>
          <w:bCs/>
        </w:rPr>
        <w:t xml:space="preserve">4. </w:t>
      </w:r>
      <w:r w:rsidR="00C05542" w:rsidRPr="00916B0A">
        <w:rPr>
          <w:rFonts w:ascii="Garamond" w:hAnsi="Garamond"/>
          <w:b/>
          <w:bCs/>
        </w:rPr>
        <w:t>Methodology</w:t>
      </w:r>
    </w:p>
    <w:p w14:paraId="134152B2" w14:textId="751B36BD" w:rsidR="00653BBF" w:rsidRPr="002B53C9" w:rsidRDefault="00C05542" w:rsidP="00FE2A38">
      <w:pPr>
        <w:spacing w:line="360" w:lineRule="auto"/>
        <w:rPr>
          <w:rFonts w:ascii="Garamond" w:hAnsi="Garamond"/>
        </w:rPr>
      </w:pPr>
      <w:r w:rsidRPr="002B53C9">
        <w:rPr>
          <w:rFonts w:ascii="Garamond" w:hAnsi="Garamond"/>
        </w:rPr>
        <w:tab/>
        <w:t xml:space="preserve">To predict customers’ responses to bank direct marketing term deposit subscription, four algorithms are used, which are the Logistic </w:t>
      </w:r>
      <w:ins w:id="1" w:author="QIANHUI LI" w:date="2019-11-04T19:15:00Z">
        <w:r w:rsidR="008C4089" w:rsidRPr="00C2339B">
          <w:rPr>
            <w:rFonts w:ascii="Garamond" w:hAnsi="Garamond"/>
          </w:rPr>
          <w:t>Regression</w:t>
        </w:r>
      </w:ins>
      <w:del w:id="2" w:author="QIANHUI LI" w:date="2019-11-04T19:14:00Z">
        <w:r w:rsidRPr="002B53C9" w:rsidDel="008C4089">
          <w:rPr>
            <w:rFonts w:ascii="Garamond" w:hAnsi="Garamond"/>
          </w:rPr>
          <w:delText>model (</w:delText>
        </w:r>
        <w:r w:rsidR="00973688" w:rsidRPr="002B53C9" w:rsidDel="008C4089">
          <w:rPr>
            <w:rFonts w:ascii="Garamond" w:hAnsi="Garamond"/>
          </w:rPr>
          <w:delText>LR</w:delText>
        </w:r>
        <w:r w:rsidRPr="002B53C9" w:rsidDel="008C4089">
          <w:rPr>
            <w:rFonts w:ascii="Garamond" w:hAnsi="Garamond"/>
          </w:rPr>
          <w:delText>)</w:delText>
        </w:r>
      </w:del>
      <w:r w:rsidRPr="002B53C9">
        <w:rPr>
          <w:rFonts w:ascii="Garamond" w:hAnsi="Garamond"/>
        </w:rPr>
        <w:t>, Classification and Regression Tree</w:t>
      </w:r>
      <w:del w:id="3" w:author="QIANHUI LI" w:date="2019-11-04T19:15:00Z">
        <w:r w:rsidRPr="002B53C9" w:rsidDel="008C4089">
          <w:rPr>
            <w:rFonts w:ascii="Garamond" w:hAnsi="Garamond"/>
          </w:rPr>
          <w:delText xml:space="preserve"> (CART)</w:delText>
        </w:r>
      </w:del>
      <w:r w:rsidRPr="002B53C9">
        <w:rPr>
          <w:rFonts w:ascii="Garamond" w:hAnsi="Garamond"/>
        </w:rPr>
        <w:t>, Random Forest</w:t>
      </w:r>
      <w:del w:id="4" w:author="QIANHUI LI" w:date="2019-11-04T19:15:00Z">
        <w:r w:rsidRPr="002B53C9" w:rsidDel="008C4089">
          <w:rPr>
            <w:rFonts w:ascii="Garamond" w:hAnsi="Garamond"/>
          </w:rPr>
          <w:delText xml:space="preserve"> (RF)</w:delText>
        </w:r>
      </w:del>
      <w:r w:rsidRPr="002B53C9">
        <w:rPr>
          <w:rFonts w:ascii="Garamond" w:hAnsi="Garamond"/>
        </w:rPr>
        <w:t>, and Artificial Neural Network</w:t>
      </w:r>
      <w:del w:id="5" w:author="QIANHUI LI" w:date="2019-11-04T19:15:00Z">
        <w:r w:rsidRPr="002B53C9" w:rsidDel="008C4089">
          <w:rPr>
            <w:rFonts w:ascii="Garamond" w:hAnsi="Garamond"/>
          </w:rPr>
          <w:delText xml:space="preserve"> (ANN)</w:delText>
        </w:r>
      </w:del>
      <w:r w:rsidRPr="002B53C9">
        <w:rPr>
          <w:rFonts w:ascii="Garamond" w:hAnsi="Garamond"/>
        </w:rPr>
        <w:t xml:space="preserve">. </w:t>
      </w:r>
      <w:ins w:id="6" w:author="QIANHUI LI" w:date="2019-10-23T16:20:00Z">
        <w:r w:rsidR="00655260" w:rsidRPr="002B53C9">
          <w:rPr>
            <w:rFonts w:ascii="Garamond" w:hAnsi="Garamond"/>
          </w:rPr>
          <w:t>In data processing section, I used Synthetic Minority Oversampling Technique (SM</w:t>
        </w:r>
      </w:ins>
      <w:ins w:id="7" w:author="QIANHUI LI" w:date="2019-10-23T16:21:00Z">
        <w:r w:rsidR="00655260" w:rsidRPr="002B53C9">
          <w:rPr>
            <w:rFonts w:ascii="Garamond" w:hAnsi="Garamond"/>
          </w:rPr>
          <w:t xml:space="preserve">OTE) to </w:t>
        </w:r>
      </w:ins>
      <w:ins w:id="8" w:author="QIANHUI LI" w:date="2019-10-23T16:22:00Z">
        <w:r w:rsidR="00655260" w:rsidRPr="002B53C9">
          <w:rPr>
            <w:rFonts w:ascii="Garamond" w:hAnsi="Garamond"/>
          </w:rPr>
          <w:t xml:space="preserve">balance the data. </w:t>
        </w:r>
      </w:ins>
      <w:commentRangeStart w:id="9"/>
      <w:r w:rsidR="00653BBF" w:rsidRPr="002B53C9">
        <w:rPr>
          <w:rFonts w:ascii="Garamond" w:hAnsi="Garamond"/>
        </w:rPr>
        <w:t xml:space="preserve">The balanced data </w:t>
      </w:r>
      <w:commentRangeEnd w:id="9"/>
      <w:r w:rsidR="00326F33" w:rsidRPr="002B53C9">
        <w:rPr>
          <w:rStyle w:val="CommentReference"/>
          <w:rFonts w:ascii="Garamond" w:hAnsi="Garamond"/>
          <w:sz w:val="24"/>
          <w:szCs w:val="24"/>
          <w:rPrChange w:id="10" w:author="QIANHUI LI" w:date="2019-11-06T22:12:00Z">
            <w:rPr>
              <w:rStyle w:val="CommentReference"/>
            </w:rPr>
          </w:rPrChange>
        </w:rPr>
        <w:commentReference w:id="9"/>
      </w:r>
      <w:r w:rsidR="00653BBF" w:rsidRPr="002B53C9">
        <w:rPr>
          <w:rFonts w:ascii="Garamond" w:hAnsi="Garamond"/>
        </w:rPr>
        <w:t xml:space="preserve">is </w:t>
      </w:r>
      <w:ins w:id="11" w:author="QIANHUI LI" w:date="2019-10-23T16:22:00Z">
        <w:r w:rsidR="00655260" w:rsidRPr="002B53C9">
          <w:rPr>
            <w:rFonts w:ascii="Garamond" w:hAnsi="Garamond"/>
          </w:rPr>
          <w:t xml:space="preserve">then </w:t>
        </w:r>
      </w:ins>
      <w:r w:rsidR="00653BBF" w:rsidRPr="002B53C9">
        <w:rPr>
          <w:rFonts w:ascii="Garamond" w:hAnsi="Garamond"/>
        </w:rPr>
        <w:t xml:space="preserve">randomly divided into </w:t>
      </w:r>
      <w:commentRangeStart w:id="12"/>
      <w:r w:rsidR="00653BBF" w:rsidRPr="002B53C9">
        <w:rPr>
          <w:rFonts w:ascii="Garamond" w:hAnsi="Garamond"/>
        </w:rPr>
        <w:t xml:space="preserve">training data </w:t>
      </w:r>
      <w:commentRangeEnd w:id="12"/>
      <w:r w:rsidR="00326F33" w:rsidRPr="002B53C9">
        <w:rPr>
          <w:rStyle w:val="CommentReference"/>
          <w:rFonts w:ascii="Garamond" w:hAnsi="Garamond"/>
          <w:sz w:val="24"/>
          <w:szCs w:val="24"/>
          <w:rPrChange w:id="13" w:author="QIANHUI LI" w:date="2019-11-06T22:12:00Z">
            <w:rPr>
              <w:rStyle w:val="CommentReference"/>
            </w:rPr>
          </w:rPrChange>
        </w:rPr>
        <w:commentReference w:id="12"/>
      </w:r>
      <w:r w:rsidR="00653BBF" w:rsidRPr="002B53C9">
        <w:rPr>
          <w:rFonts w:ascii="Garamond" w:hAnsi="Garamond"/>
        </w:rPr>
        <w:t xml:space="preserve">(50% of the balanced data), and the remaining data serves as the test dataset. </w:t>
      </w:r>
      <w:ins w:id="14" w:author="QIANHUI LI" w:date="2019-11-04T18:09:00Z">
        <w:r w:rsidR="0014212D" w:rsidRPr="002B53C9">
          <w:rPr>
            <w:rFonts w:ascii="Garamond" w:hAnsi="Garamond"/>
          </w:rPr>
          <w:t>I used 70% training data and 30% test data</w:t>
        </w:r>
      </w:ins>
      <w:ins w:id="15" w:author="QIANHUI LI" w:date="2019-11-04T18:38:00Z">
        <w:r w:rsidR="0014212D" w:rsidRPr="002B53C9">
          <w:rPr>
            <w:rFonts w:ascii="Garamond" w:hAnsi="Garamond"/>
          </w:rPr>
          <w:t xml:space="preserve"> before, but it </w:t>
        </w:r>
        <w:r w:rsidR="00031C47" w:rsidRPr="002B53C9">
          <w:rPr>
            <w:rFonts w:ascii="Garamond" w:hAnsi="Garamond"/>
          </w:rPr>
          <w:t>showed an error message indicating that all the arguments must have the same length, so I change to 50</w:t>
        </w:r>
      </w:ins>
      <w:ins w:id="16" w:author="QIANHUI LI" w:date="2019-11-04T18:39:00Z">
        <w:r w:rsidR="00031C47" w:rsidRPr="002B53C9">
          <w:rPr>
            <w:rFonts w:ascii="Garamond" w:hAnsi="Garamond"/>
          </w:rPr>
          <w:t xml:space="preserve">% to 50%. </w:t>
        </w:r>
      </w:ins>
      <w:r w:rsidR="00653BBF" w:rsidRPr="002B53C9">
        <w:rPr>
          <w:rFonts w:ascii="Garamond" w:hAnsi="Garamond"/>
        </w:rPr>
        <w:t xml:space="preserve">Since the dataset is already balanced, </w:t>
      </w:r>
      <w:r w:rsidR="007028FE" w:rsidRPr="002B53C9">
        <w:rPr>
          <w:rFonts w:ascii="Garamond" w:hAnsi="Garamond"/>
        </w:rPr>
        <w:t>the a</w:t>
      </w:r>
      <w:r w:rsidR="00653BBF" w:rsidRPr="002B53C9">
        <w:rPr>
          <w:rFonts w:ascii="Garamond" w:hAnsi="Garamond"/>
        </w:rPr>
        <w:t>ccuracy</w:t>
      </w:r>
      <w:r w:rsidR="00401608" w:rsidRPr="002B53C9">
        <w:rPr>
          <w:rFonts w:ascii="Garamond" w:hAnsi="Garamond"/>
        </w:rPr>
        <w:t xml:space="preserve"> comparison</w:t>
      </w:r>
      <w:r w:rsidR="00653BBF" w:rsidRPr="002B53C9">
        <w:rPr>
          <w:rFonts w:ascii="Garamond" w:hAnsi="Garamond"/>
        </w:rPr>
        <w:t xml:space="preserve"> is now a direct approach to validate each model and find the model that is the most accurate.</w:t>
      </w:r>
      <w:r w:rsidR="007028FE" w:rsidRPr="002B53C9">
        <w:rPr>
          <w:rFonts w:ascii="Garamond" w:hAnsi="Garamond"/>
        </w:rPr>
        <w:t xml:space="preserve"> The accuracy measures how accurate the certain test performs the classification, and it </w:t>
      </w:r>
      <w:r w:rsidR="001C41CA" w:rsidRPr="002B53C9">
        <w:rPr>
          <w:rFonts w:ascii="Garamond" w:hAnsi="Garamond"/>
        </w:rPr>
        <w:t>can be</w:t>
      </w:r>
      <w:r w:rsidR="007028FE" w:rsidRPr="002B53C9">
        <w:rPr>
          <w:rFonts w:ascii="Garamond" w:hAnsi="Garamond"/>
        </w:rPr>
        <w:t xml:space="preserve"> computed from the confusion matrix.</w:t>
      </w:r>
      <w:r w:rsidR="001C41CA" w:rsidRPr="002B53C9">
        <w:rPr>
          <w:rFonts w:ascii="Garamond" w:hAnsi="Garamond"/>
        </w:rPr>
        <w:t xml:space="preserve"> The confusion matrix is a table that defines the classification performance by illustrating the actual and predicted number of classification. There are </w:t>
      </w:r>
      <w:ins w:id="17" w:author="QIANHUI LI" w:date="2019-11-04T19:01:00Z">
        <w:r w:rsidR="00F23916" w:rsidRPr="002B53C9">
          <w:rPr>
            <w:rFonts w:ascii="Garamond" w:hAnsi="Garamond"/>
          </w:rPr>
          <w:t>Type I and Type II errors i</w:t>
        </w:r>
      </w:ins>
      <w:commentRangeStart w:id="18"/>
      <w:del w:id="19" w:author="QIANHUI LI" w:date="2019-11-04T19:01:00Z">
        <w:r w:rsidR="001C41CA" w:rsidRPr="002B53C9" w:rsidDel="00F23916">
          <w:rPr>
            <w:rFonts w:ascii="Garamond" w:hAnsi="Garamond"/>
          </w:rPr>
          <w:delText xml:space="preserve">four elements </w:delText>
        </w:r>
        <w:commentRangeEnd w:id="18"/>
        <w:r w:rsidR="00326F33" w:rsidRPr="002B53C9" w:rsidDel="00F23916">
          <w:rPr>
            <w:rStyle w:val="CommentReference"/>
            <w:rFonts w:ascii="Garamond" w:hAnsi="Garamond"/>
            <w:sz w:val="24"/>
            <w:szCs w:val="24"/>
            <w:rPrChange w:id="20" w:author="QIANHUI LI" w:date="2019-11-06T22:12:00Z">
              <w:rPr>
                <w:rStyle w:val="CommentReference"/>
              </w:rPr>
            </w:rPrChange>
          </w:rPr>
          <w:commentReference w:id="18"/>
        </w:r>
        <w:r w:rsidR="001C41CA" w:rsidRPr="002B53C9" w:rsidDel="00F23916">
          <w:rPr>
            <w:rFonts w:ascii="Garamond" w:hAnsi="Garamond"/>
          </w:rPr>
          <w:delText>i</w:delText>
        </w:r>
      </w:del>
      <w:r w:rsidR="001C41CA" w:rsidRPr="002B53C9">
        <w:rPr>
          <w:rFonts w:ascii="Garamond" w:hAnsi="Garamond"/>
        </w:rPr>
        <w:t xml:space="preserve">nvolved in the confusion matrix, which are True Positive (TP), True Negative (TN), False Positive (FP), False Negative (FN). </w:t>
      </w:r>
      <w:r w:rsidR="008954C9" w:rsidRPr="002B53C9">
        <w:rPr>
          <w:rFonts w:ascii="Garamond" w:hAnsi="Garamond"/>
        </w:rPr>
        <w:t xml:space="preserve">TP represents the actual case is true and the predicted result is also true, while TN are cases which are actually false, and the test also predicted them as false. FP represents cases which are actually false but are predicted as true, while FN are those cases that are actually true, but predicted as false. </w:t>
      </w:r>
      <w:r w:rsidR="00C53B07" w:rsidRPr="002B53C9">
        <w:rPr>
          <w:rFonts w:ascii="Garamond" w:hAnsi="Garamond"/>
        </w:rPr>
        <w:t>Among those four elements, FP is referred as the Type-I error, and FN is known as the Type-II error.</w:t>
      </w:r>
      <w:r w:rsidR="00FE2A38" w:rsidRPr="002B53C9">
        <w:rPr>
          <w:rFonts w:ascii="Garamond" w:hAnsi="Garamond"/>
        </w:rPr>
        <w:t xml:space="preserve"> The Table ----- below shows the classical layout of the confusion matrix, and it is followed by the Accuracy formula.</w:t>
      </w:r>
      <w:ins w:id="21" w:author="QIANHUI LI" w:date="2019-11-04T18:56:00Z">
        <w:r w:rsidR="00D664A0" w:rsidRPr="002B53C9">
          <w:rPr>
            <w:rFonts w:ascii="Garamond" w:hAnsi="Garamond"/>
          </w:rPr>
          <w:t xml:space="preserve"> </w:t>
        </w:r>
      </w:ins>
      <w:ins w:id="22" w:author="QIANHUI LI" w:date="2019-11-04T18:57:00Z">
        <w:r w:rsidR="00D664A0" w:rsidRPr="002B53C9">
          <w:rPr>
            <w:rFonts w:ascii="Garamond" w:hAnsi="Garamond"/>
          </w:rPr>
          <w:t>The reason that I am not using RMSE as a performance measurement is that RMSE is commonly used in regression, where the predictor va</w:t>
        </w:r>
      </w:ins>
      <w:ins w:id="23" w:author="QIANHUI LI" w:date="2019-11-04T18:58:00Z">
        <w:r w:rsidR="00D664A0" w:rsidRPr="002B53C9">
          <w:rPr>
            <w:rFonts w:ascii="Garamond" w:hAnsi="Garamond"/>
          </w:rPr>
          <w:t xml:space="preserve">riable is a real number. However, in classification, </w:t>
        </w:r>
      </w:ins>
      <w:ins w:id="24" w:author="QIANHUI LI" w:date="2019-11-04T18:59:00Z">
        <w:r w:rsidR="00D664A0" w:rsidRPr="002B53C9">
          <w:rPr>
            <w:rFonts w:ascii="Garamond" w:hAnsi="Garamond"/>
          </w:rPr>
          <w:t>I</w:t>
        </w:r>
      </w:ins>
      <w:ins w:id="25" w:author="QIANHUI LI" w:date="2019-11-04T18:58:00Z">
        <w:r w:rsidR="00D664A0" w:rsidRPr="002B53C9">
          <w:rPr>
            <w:rFonts w:ascii="Garamond" w:hAnsi="Garamond"/>
          </w:rPr>
          <w:t xml:space="preserve"> have class labels or categories, so it is not corresponded to </w:t>
        </w:r>
      </w:ins>
      <w:ins w:id="26" w:author="QIANHUI LI" w:date="2019-11-04T18:59:00Z">
        <w:r w:rsidR="00D664A0" w:rsidRPr="002B53C9">
          <w:rPr>
            <w:rFonts w:ascii="Garamond" w:hAnsi="Garamond"/>
          </w:rPr>
          <w:t xml:space="preserve">numbers. </w:t>
        </w:r>
      </w:ins>
      <w:ins w:id="27" w:author="QIANHUI LI" w:date="2019-11-04T19:00:00Z">
        <w:r w:rsidR="00D664A0" w:rsidRPr="002B53C9">
          <w:rPr>
            <w:rFonts w:ascii="Garamond" w:hAnsi="Garamond"/>
          </w:rPr>
          <w:t>Besides, it is hard for RMSE to find difference between “a” and “b”, so I us</w:t>
        </w:r>
      </w:ins>
      <w:ins w:id="28" w:author="QIANHUI LI" w:date="2019-11-04T19:01:00Z">
        <w:r w:rsidR="00D664A0" w:rsidRPr="002B53C9">
          <w:rPr>
            <w:rFonts w:ascii="Garamond" w:hAnsi="Garamond"/>
          </w:rPr>
          <w:t>e accuracy</w:t>
        </w:r>
      </w:ins>
      <w:ins w:id="29" w:author="QIANHUI LI" w:date="2019-11-04T19:02:00Z">
        <w:r w:rsidR="00F23916" w:rsidRPr="002B53C9">
          <w:rPr>
            <w:rFonts w:ascii="Garamond" w:hAnsi="Garamond"/>
          </w:rPr>
          <w:t xml:space="preserve"> that can be computed from the confusion matrix</w:t>
        </w:r>
      </w:ins>
      <w:ins w:id="30" w:author="QIANHUI LI" w:date="2019-11-04T19:01:00Z">
        <w:r w:rsidR="00D664A0" w:rsidRPr="002B53C9">
          <w:rPr>
            <w:rFonts w:ascii="Garamond" w:hAnsi="Garamond"/>
          </w:rPr>
          <w:t xml:space="preserve"> instead.</w:t>
        </w:r>
      </w:ins>
    </w:p>
    <w:p w14:paraId="4C0E3993" w14:textId="678A4572" w:rsidR="00B0142A" w:rsidRPr="002B53C9" w:rsidRDefault="00B0142A" w:rsidP="00B0142A">
      <w:pPr>
        <w:spacing w:line="360" w:lineRule="auto"/>
        <w:jc w:val="center"/>
        <w:rPr>
          <w:rFonts w:ascii="Garamond" w:hAnsi="Garamond"/>
        </w:rPr>
      </w:pPr>
      <w:r w:rsidRPr="002B53C9">
        <w:rPr>
          <w:rFonts w:ascii="Garamond" w:hAnsi="Garamond"/>
        </w:rPr>
        <w:t>Table</w:t>
      </w:r>
      <w:ins w:id="31" w:author="QIANHUI LI" w:date="2019-11-06T21:08:00Z">
        <w:r w:rsidR="00366419" w:rsidRPr="002B53C9">
          <w:rPr>
            <w:rFonts w:ascii="Garamond" w:hAnsi="Garamond"/>
          </w:rPr>
          <w:t xml:space="preserve"> 1</w:t>
        </w:r>
      </w:ins>
      <w:del w:id="32" w:author="QIANHUI LI" w:date="2019-11-06T21:08:00Z">
        <w:r w:rsidRPr="002B53C9" w:rsidDel="00366419">
          <w:rPr>
            <w:rFonts w:ascii="Garamond" w:hAnsi="Garamond"/>
          </w:rPr>
          <w:delText>-----</w:delText>
        </w:r>
      </w:del>
      <w:r w:rsidRPr="002B53C9">
        <w:rPr>
          <w:rFonts w:ascii="Garamond" w:hAnsi="Garamond"/>
        </w:rPr>
        <w:t xml:space="preserve">. </w:t>
      </w:r>
      <w:commentRangeStart w:id="33"/>
      <w:r w:rsidRPr="002B53C9">
        <w:rPr>
          <w:rFonts w:ascii="Garamond" w:hAnsi="Garamond"/>
        </w:rPr>
        <w:t>Sample confusion matrix layout</w:t>
      </w:r>
      <w:commentRangeEnd w:id="33"/>
      <w:r w:rsidR="00326F33" w:rsidRPr="002B53C9">
        <w:rPr>
          <w:rStyle w:val="CommentReference"/>
          <w:rFonts w:ascii="Garamond" w:hAnsi="Garamond"/>
          <w:sz w:val="24"/>
          <w:szCs w:val="24"/>
          <w:rPrChange w:id="34" w:author="QIANHUI LI" w:date="2019-11-06T22:12:00Z">
            <w:rPr>
              <w:rStyle w:val="CommentReference"/>
            </w:rPr>
          </w:rPrChange>
        </w:rPr>
        <w:commentReference w:id="33"/>
      </w:r>
    </w:p>
    <w:p w14:paraId="58C39E1C" w14:textId="77777777" w:rsidR="00B0142A" w:rsidRPr="002B53C9" w:rsidRDefault="00FE2A38" w:rsidP="00B0142A">
      <w:pPr>
        <w:jc w:val="center"/>
        <w:rPr>
          <w:rFonts w:ascii="Garamond" w:hAnsi="Garamond"/>
        </w:rPr>
      </w:pPr>
      <w:r w:rsidRPr="002B53C9">
        <w:rPr>
          <w:rFonts w:ascii="Garamond" w:hAnsi="Garamond"/>
        </w:rPr>
        <w:fldChar w:fldCharType="begin"/>
      </w:r>
      <w:r w:rsidRPr="002B53C9">
        <w:rPr>
          <w:rFonts w:ascii="Garamond" w:hAnsi="Garamond"/>
        </w:rPr>
        <w:instrText xml:space="preserve"> INCLUDEPICTURE "https://miro.medium.com/max/664/1*BTB9weIUfSsSRy5kvh_-uA.png" \* MERGEFORMATINET </w:instrText>
      </w:r>
      <w:r w:rsidRPr="002B53C9">
        <w:rPr>
          <w:rFonts w:ascii="Garamond" w:hAnsi="Garamond"/>
        </w:rPr>
        <w:fldChar w:fldCharType="separate"/>
      </w:r>
      <w:r w:rsidRPr="002B53C9">
        <w:rPr>
          <w:rFonts w:ascii="Garamond" w:hAnsi="Garamond"/>
          <w:noProof/>
        </w:rPr>
        <w:drawing>
          <wp:inline distT="0" distB="0" distL="0" distR="0" wp14:anchorId="62D0371D" wp14:editId="68DF3C82">
            <wp:extent cx="2065153" cy="1790379"/>
            <wp:effectExtent l="0" t="0" r="508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81940" cy="1804933"/>
                    </a:xfrm>
                    <a:prstGeom prst="rect">
                      <a:avLst/>
                    </a:prstGeom>
                    <a:noFill/>
                    <a:ln>
                      <a:noFill/>
                    </a:ln>
                  </pic:spPr>
                </pic:pic>
              </a:graphicData>
            </a:graphic>
          </wp:inline>
        </w:drawing>
      </w:r>
      <w:r w:rsidRPr="002B53C9">
        <w:rPr>
          <w:rFonts w:ascii="Garamond" w:hAnsi="Garamond"/>
        </w:rPr>
        <w:fldChar w:fldCharType="end"/>
      </w:r>
    </w:p>
    <w:p w14:paraId="63956C9D" w14:textId="77777777" w:rsidR="00FE2A38" w:rsidRPr="002B53C9" w:rsidRDefault="00B0142A" w:rsidP="00FE2A38">
      <w:pPr>
        <w:rPr>
          <w:rFonts w:ascii="Garamond" w:hAnsi="Garamond"/>
        </w:rPr>
      </w:pPr>
      <w:proofErr w:type="spellStart"/>
      <w:r w:rsidRPr="002B53C9">
        <w:rPr>
          <w:rFonts w:ascii="Garamond" w:hAnsi="Garamond"/>
        </w:rPr>
        <w:lastRenderedPageBreak/>
        <w:t>Alwis</w:t>
      </w:r>
      <w:proofErr w:type="spellEnd"/>
      <w:r w:rsidRPr="002B53C9">
        <w:rPr>
          <w:rFonts w:ascii="Garamond" w:hAnsi="Garamond"/>
        </w:rPr>
        <w:t>, Roshan (2016). Introduction to Confusion Matrix [Classification Modeling]. URL=</w:t>
      </w:r>
      <w:r w:rsidR="00FE2A38" w:rsidRPr="002B53C9">
        <w:rPr>
          <w:rFonts w:ascii="Garamond" w:hAnsi="Garamond"/>
        </w:rPr>
        <w:t xml:space="preserve"> </w:t>
      </w:r>
      <w:r w:rsidR="00C543C4" w:rsidRPr="002B53C9">
        <w:rPr>
          <w:rFonts w:ascii="Garamond" w:hAnsi="Garamond"/>
          <w:rPrChange w:id="35" w:author="QIANHUI LI" w:date="2019-11-06T22:12:00Z">
            <w:rPr/>
          </w:rPrChange>
        </w:rPr>
        <w:fldChar w:fldCharType="begin"/>
      </w:r>
      <w:r w:rsidR="00C543C4" w:rsidRPr="002B53C9">
        <w:rPr>
          <w:rFonts w:ascii="Garamond" w:hAnsi="Garamond"/>
          <w:rPrChange w:id="36" w:author="QIANHUI LI" w:date="2019-11-06T22:12:00Z">
            <w:rPr/>
          </w:rPrChange>
        </w:rPr>
        <w:instrText xml:space="preserve"> HYPERLINK "https://medium.com/tech-vision/introduction-to-confusion-matrix-classification-modeling-54d867169906" </w:instrText>
      </w:r>
      <w:r w:rsidR="00C543C4" w:rsidRPr="002B53C9">
        <w:rPr>
          <w:rFonts w:ascii="Garamond" w:hAnsi="Garamond"/>
          <w:rPrChange w:id="37" w:author="QIANHUI LI" w:date="2019-11-06T22:12:00Z">
            <w:rPr>
              <w:rFonts w:ascii="Garamond" w:hAnsi="Garamond"/>
              <w:color w:val="0000FF"/>
              <w:u w:val="single"/>
            </w:rPr>
          </w:rPrChange>
        </w:rPr>
        <w:fldChar w:fldCharType="separate"/>
      </w:r>
      <w:r w:rsidR="00FE2A38" w:rsidRPr="002B53C9">
        <w:rPr>
          <w:rFonts w:ascii="Garamond" w:hAnsi="Garamond"/>
          <w:color w:val="0000FF"/>
          <w:u w:val="single"/>
        </w:rPr>
        <w:t>https://medium.com/tech-vision/introduction-to-confusion-matrix-classification-modeling-54d867169906</w:t>
      </w:r>
      <w:r w:rsidR="00C543C4" w:rsidRPr="002B53C9">
        <w:rPr>
          <w:rFonts w:ascii="Garamond" w:hAnsi="Garamond"/>
          <w:color w:val="0000FF"/>
          <w:u w:val="single"/>
        </w:rPr>
        <w:fldChar w:fldCharType="end"/>
      </w:r>
    </w:p>
    <w:p w14:paraId="7674B812" w14:textId="77777777" w:rsidR="00B0142A" w:rsidRPr="002B53C9" w:rsidRDefault="00B0142A" w:rsidP="00FE2A38">
      <w:pPr>
        <w:rPr>
          <w:rFonts w:ascii="Garamond" w:hAnsi="Garamond"/>
        </w:rPr>
      </w:pPr>
    </w:p>
    <w:p w14:paraId="76C68019" w14:textId="24A7AB0E" w:rsidR="00B0142A" w:rsidRPr="00E4266F" w:rsidRDefault="002B53C9" w:rsidP="00B0142A">
      <w:pPr>
        <w:rPr>
          <w:ins w:id="38" w:author="QIANHUI LI" w:date="2019-11-21T23:30:00Z"/>
          <w:rFonts w:ascii="Garamond" w:hAnsi="Garamond"/>
          <w:spacing w:val="-1"/>
          <w:shd w:val="clear" w:color="auto" w:fill="FFFFFF"/>
        </w:rPr>
      </w:pPr>
      <m:oMathPara>
        <m:oMath>
          <m:r>
            <w:rPr>
              <w:rFonts w:ascii="Cambria Math" w:hAnsi="Cambria Math"/>
              <w:spacing w:val="-1"/>
              <w:shd w:val="clear" w:color="auto" w:fill="FFFFFF"/>
            </w:rPr>
            <m:t>Accuracy = (TP + TN) / (TP + TN + FP +FN)</m:t>
          </m:r>
        </m:oMath>
      </m:oMathPara>
    </w:p>
    <w:p w14:paraId="4F59EB43" w14:textId="765185BE" w:rsidR="00E4266F" w:rsidRPr="00E4266F" w:rsidRDefault="00E4266F" w:rsidP="00B0142A">
      <w:pPr>
        <w:rPr>
          <w:ins w:id="39" w:author="QIANHUI LI" w:date="2019-11-21T23:30:00Z"/>
          <w:rFonts w:ascii="Cambria Math" w:hAnsi="Cambria Math"/>
          <w:spacing w:val="-1"/>
          <w:shd w:val="clear" w:color="auto" w:fill="FFFFFF"/>
          <w:oMath/>
          <w:rPrChange w:id="40" w:author="QIANHUI LI" w:date="2019-11-21T23:31:00Z">
            <w:rPr>
              <w:ins w:id="41" w:author="QIANHUI LI" w:date="2019-11-21T23:30:00Z"/>
              <w:rFonts w:ascii="Garamond" w:hAnsi="Garamond"/>
              <w:spacing w:val="-1"/>
              <w:shd w:val="clear" w:color="auto" w:fill="FFFFFF"/>
              <w:oMath/>
            </w:rPr>
          </w:rPrChange>
        </w:rPr>
      </w:pPr>
      <m:oMathPara>
        <m:oMath>
          <m:r>
            <w:ins w:id="42" w:author="QIANHUI LI" w:date="2019-11-21T23:30:00Z">
              <w:rPr>
                <w:rFonts w:ascii="Cambria Math" w:hAnsi="Cambria Math"/>
                <w:spacing w:val="-1"/>
                <w:shd w:val="clear" w:color="auto" w:fill="FFFFFF"/>
              </w:rPr>
              <m:t>Sensitivity</m:t>
            </w:ins>
          </m:r>
          <m:r>
            <w:ins w:id="43" w:author="QIANHUI LI" w:date="2019-11-21T23:30:00Z">
              <w:rPr>
                <w:rFonts w:ascii="Cambria Math" w:hAnsi="Cambria Math"/>
                <w:spacing w:val="-1"/>
                <w:shd w:val="clear" w:color="auto" w:fill="FFFFFF"/>
                <w:rPrChange w:id="44" w:author="QIANHUI LI" w:date="2019-11-21T23:31:00Z">
                  <w:rPr>
                    <w:rFonts w:ascii="Cambria Math" w:hAnsi="Cambria Math"/>
                    <w:spacing w:val="-1"/>
                    <w:shd w:val="clear" w:color="auto" w:fill="FFFFFF"/>
                  </w:rPr>
                </w:rPrChange>
              </w:rPr>
              <m:t xml:space="preserve"> = TP/(TP+FN)</m:t>
            </w:ins>
          </m:r>
        </m:oMath>
      </m:oMathPara>
    </w:p>
    <w:p w14:paraId="6E07B89B" w14:textId="6BF4B1B1" w:rsidR="00E4266F" w:rsidRPr="00E4266F" w:rsidRDefault="00E4266F" w:rsidP="00B0142A">
      <w:pPr>
        <w:rPr>
          <w:rFonts w:ascii="Cambria Math" w:hAnsi="Cambria Math"/>
          <w:oMath/>
          <w:rPrChange w:id="45" w:author="QIANHUI LI" w:date="2019-11-21T23:31:00Z">
            <w:rPr>
              <w:rFonts w:ascii="Garamond" w:hAnsi="Garamond"/>
              <w:oMath/>
            </w:rPr>
          </w:rPrChange>
        </w:rPr>
      </w:pPr>
      <m:oMathPara>
        <m:oMath>
          <m:r>
            <w:ins w:id="46" w:author="QIANHUI LI" w:date="2019-11-21T23:30:00Z">
              <w:rPr>
                <w:rFonts w:ascii="Cambria Math" w:hAnsi="Cambria Math"/>
                <w:spacing w:val="-1"/>
                <w:shd w:val="clear" w:color="auto" w:fill="FFFFFF"/>
              </w:rPr>
              <m:t>S</m:t>
            </w:ins>
          </m:r>
          <m:r>
            <w:ins w:id="47" w:author="QIANHUI LI" w:date="2019-11-21T23:31:00Z">
              <w:rPr>
                <w:rFonts w:ascii="Cambria Math" w:hAnsi="Cambria Math"/>
                <w:spacing w:val="-1"/>
                <w:shd w:val="clear" w:color="auto" w:fill="FFFFFF"/>
                <w:rPrChange w:id="48" w:author="QIANHUI LI" w:date="2019-11-21T23:31:00Z">
                  <w:rPr>
                    <w:rFonts w:ascii="Cambria Math" w:hAnsi="Cambria Math"/>
                    <w:spacing w:val="-1"/>
                    <w:shd w:val="clear" w:color="auto" w:fill="FFFFFF"/>
                  </w:rPr>
                </w:rPrChange>
              </w:rPr>
              <m:t>pecificity = TN/(TN+FP)</m:t>
            </w:ins>
          </m:r>
        </m:oMath>
      </m:oMathPara>
    </w:p>
    <w:p w14:paraId="382D3F23" w14:textId="709635EC" w:rsidR="00FE2A38" w:rsidRPr="002B53C9" w:rsidDel="00EC4F1B" w:rsidRDefault="00FE2A38" w:rsidP="00FE2A38">
      <w:pPr>
        <w:rPr>
          <w:del w:id="49" w:author="QIANHUI LI" w:date="2019-11-04T18:46:00Z"/>
          <w:rFonts w:ascii="Garamond" w:hAnsi="Garamond"/>
        </w:rPr>
      </w:pPr>
    </w:p>
    <w:p w14:paraId="4D9F811D" w14:textId="77777777" w:rsidR="00EC4F1B" w:rsidRPr="002B53C9" w:rsidRDefault="00EC4F1B" w:rsidP="00031C47">
      <w:pPr>
        <w:spacing w:line="360" w:lineRule="auto"/>
        <w:rPr>
          <w:ins w:id="50" w:author="QIANHUI LI" w:date="2019-11-04T19:04:00Z"/>
          <w:rFonts w:ascii="Garamond" w:hAnsi="Garamond"/>
        </w:rPr>
      </w:pPr>
    </w:p>
    <w:p w14:paraId="51ECC8B4" w14:textId="41D2DEEC" w:rsidR="00EC4F1B" w:rsidRPr="002B53C9" w:rsidRDefault="00EC4F1B">
      <w:pPr>
        <w:jc w:val="both"/>
        <w:rPr>
          <w:ins w:id="51" w:author="QIANHUI LI" w:date="2019-11-04T19:04:00Z"/>
          <w:rFonts w:ascii="Garamond" w:hAnsi="Garamond"/>
        </w:rPr>
        <w:pPrChange w:id="52" w:author="QIANHUI LI" w:date="2019-11-04T19:13:00Z">
          <w:pPr/>
        </w:pPrChange>
      </w:pPr>
      <w:ins w:id="53" w:author="QIANHUI LI" w:date="2019-11-04T19:04:00Z">
        <w:r w:rsidRPr="002B53C9">
          <w:rPr>
            <w:rFonts w:ascii="Garamond" w:hAnsi="Garamond"/>
          </w:rPr>
          <w:tab/>
          <w:t xml:space="preserve">Moreover, I used </w:t>
        </w:r>
      </w:ins>
      <w:ins w:id="54" w:author="QIANHUI LI" w:date="2019-11-04T19:05:00Z">
        <w:r w:rsidRPr="002B53C9">
          <w:rPr>
            <w:rFonts w:ascii="Garamond" w:hAnsi="Garamond"/>
          </w:rPr>
          <w:t xml:space="preserve">feature selection </w:t>
        </w:r>
      </w:ins>
      <w:ins w:id="55" w:author="QIANHUI LI" w:date="2019-11-04T19:06:00Z">
        <w:r w:rsidRPr="002B53C9">
          <w:rPr>
            <w:rFonts w:ascii="Garamond" w:hAnsi="Garamond"/>
          </w:rPr>
          <w:t>only</w:t>
        </w:r>
      </w:ins>
      <w:ins w:id="56" w:author="QIANHUI LI" w:date="2019-11-04T19:07:00Z">
        <w:r w:rsidRPr="002B53C9">
          <w:rPr>
            <w:rFonts w:ascii="Garamond" w:hAnsi="Garamond"/>
          </w:rPr>
          <w:t xml:space="preserve"> </w:t>
        </w:r>
      </w:ins>
      <w:ins w:id="57" w:author="QIANHUI LI" w:date="2019-11-04T19:05:00Z">
        <w:r w:rsidRPr="002B53C9">
          <w:rPr>
            <w:rFonts w:ascii="Garamond" w:hAnsi="Garamond"/>
          </w:rPr>
          <w:t>for logistic regression and artificial neural ne</w:t>
        </w:r>
      </w:ins>
      <w:ins w:id="58" w:author="QIANHUI LI" w:date="2019-11-04T19:06:00Z">
        <w:r w:rsidRPr="002B53C9">
          <w:rPr>
            <w:rFonts w:ascii="Garamond" w:hAnsi="Garamond"/>
          </w:rPr>
          <w:t>tworks</w:t>
        </w:r>
      </w:ins>
      <w:ins w:id="59" w:author="QIANHUI LI" w:date="2019-11-04T19:07:00Z">
        <w:r w:rsidRPr="002B53C9">
          <w:rPr>
            <w:rFonts w:ascii="Garamond" w:hAnsi="Garamond"/>
          </w:rPr>
          <w:t xml:space="preserve">, since the classification and regression tree and random forest </w:t>
        </w:r>
      </w:ins>
      <w:ins w:id="60" w:author="QIANHUI LI" w:date="2019-11-04T19:08:00Z">
        <w:r w:rsidRPr="002B53C9">
          <w:rPr>
            <w:rFonts w:ascii="Garamond" w:hAnsi="Garamond"/>
          </w:rPr>
          <w:t>can automatically select variables by themselves. I applied the mix selection method for logistic regression and neural net</w:t>
        </w:r>
      </w:ins>
      <w:ins w:id="61" w:author="QIANHUI LI" w:date="2019-11-04T19:09:00Z">
        <w:r w:rsidRPr="002B53C9">
          <w:rPr>
            <w:rFonts w:ascii="Garamond" w:hAnsi="Garamond"/>
          </w:rPr>
          <w:t>works</w:t>
        </w:r>
      </w:ins>
      <w:ins w:id="62" w:author="QIANHUI LI" w:date="2019-11-06T22:13:00Z">
        <w:r w:rsidR="00554C49">
          <w:rPr>
            <w:rFonts w:ascii="Garamond" w:hAnsi="Garamond"/>
          </w:rPr>
          <w:t>, and the selected variables are listed i</w:t>
        </w:r>
      </w:ins>
      <w:ins w:id="63" w:author="QIANHUI LI" w:date="2019-11-06T22:14:00Z">
        <w:r w:rsidR="00554C49">
          <w:rPr>
            <w:rFonts w:ascii="Garamond" w:hAnsi="Garamond"/>
          </w:rPr>
          <w:t>n Table 2.</w:t>
        </w:r>
      </w:ins>
      <w:ins w:id="64" w:author="QIANHUI LI" w:date="2019-11-04T19:09:00Z">
        <w:r w:rsidRPr="002B53C9">
          <w:rPr>
            <w:rFonts w:ascii="Garamond" w:hAnsi="Garamond"/>
          </w:rPr>
          <w:t xml:space="preserve"> It started with no variables in the model, and as with forward selection, I added the variable that provides the best fit, then continued to add variable one-by-one. If any point the p-value for one of the variables in the model rose above a certain threshold, we removed that variable, then continued until all variables in the model ha</w:t>
        </w:r>
      </w:ins>
      <w:ins w:id="65" w:author="QIANHUI LI" w:date="2019-11-04T19:10:00Z">
        <w:r w:rsidRPr="002B53C9">
          <w:rPr>
            <w:rFonts w:ascii="Garamond" w:hAnsi="Garamond"/>
          </w:rPr>
          <w:t>d</w:t>
        </w:r>
      </w:ins>
      <w:ins w:id="66" w:author="QIANHUI LI" w:date="2019-11-04T19:09:00Z">
        <w:r w:rsidRPr="002B53C9">
          <w:rPr>
            <w:rFonts w:ascii="Garamond" w:hAnsi="Garamond"/>
          </w:rPr>
          <w:t xml:space="preserve"> a sufficiently low p-value.</w:t>
        </w:r>
      </w:ins>
      <w:ins w:id="67" w:author="QIANHUI LI" w:date="2019-11-04T19:10:00Z">
        <w:r w:rsidRPr="002B53C9">
          <w:rPr>
            <w:rFonts w:ascii="Garamond" w:hAnsi="Garamond"/>
          </w:rPr>
          <w:t xml:space="preserve"> After applying this method to the balanced data, I got 14 </w:t>
        </w:r>
      </w:ins>
      <w:ins w:id="68" w:author="QIANHUI LI" w:date="2019-11-04T22:16:00Z">
        <w:r w:rsidR="00E50422" w:rsidRPr="002B53C9">
          <w:rPr>
            <w:rFonts w:ascii="Garamond" w:hAnsi="Garamond"/>
          </w:rPr>
          <w:t xml:space="preserve">out of 20 </w:t>
        </w:r>
      </w:ins>
      <w:ins w:id="69" w:author="QIANHUI LI" w:date="2019-11-04T19:10:00Z">
        <w:r w:rsidRPr="002B53C9">
          <w:rPr>
            <w:rFonts w:ascii="Garamond" w:hAnsi="Garamond"/>
          </w:rPr>
          <w:t>variables rem</w:t>
        </w:r>
      </w:ins>
      <w:ins w:id="70" w:author="QIANHUI LI" w:date="2019-11-04T19:11:00Z">
        <w:r w:rsidRPr="002B53C9">
          <w:rPr>
            <w:rFonts w:ascii="Garamond" w:hAnsi="Garamond"/>
          </w:rPr>
          <w:t>ained, which</w:t>
        </w:r>
      </w:ins>
      <w:ins w:id="71" w:author="QIANHUI LI" w:date="2019-11-04T19:13:00Z">
        <w:r w:rsidRPr="002B53C9">
          <w:rPr>
            <w:rFonts w:ascii="Garamond" w:hAnsi="Garamond"/>
          </w:rPr>
          <w:t xml:space="preserve"> </w:t>
        </w:r>
      </w:ins>
      <w:ins w:id="72" w:author="QIANHUI LI" w:date="2019-11-04T19:11:00Z">
        <w:r w:rsidRPr="002B53C9">
          <w:rPr>
            <w:rFonts w:ascii="Garamond" w:hAnsi="Garamond"/>
          </w:rPr>
          <w:t>are</w:t>
        </w:r>
      </w:ins>
      <w:ins w:id="73" w:author="QIANHUI LI" w:date="2019-11-04T19:13:00Z">
        <w:r w:rsidRPr="002B53C9">
          <w:rPr>
            <w:rFonts w:ascii="Garamond" w:hAnsi="Garamond"/>
          </w:rPr>
          <w:t xml:space="preserve"> </w:t>
        </w:r>
      </w:ins>
      <w:ins w:id="74" w:author="QIANHUI LI" w:date="2019-11-05T15:27:00Z">
        <w:r w:rsidR="005C5574" w:rsidRPr="002B53C9">
          <w:rPr>
            <w:rFonts w:ascii="Garamond" w:hAnsi="Garamond"/>
          </w:rPr>
          <w:t xml:space="preserve">listed below, and also </w:t>
        </w:r>
      </w:ins>
      <w:ins w:id="75" w:author="QIANHUI LI" w:date="2019-11-05T15:28:00Z">
        <w:r w:rsidR="005C5574" w:rsidRPr="002B53C9">
          <w:rPr>
            <w:rFonts w:ascii="Garamond" w:hAnsi="Garamond"/>
          </w:rPr>
          <w:t>the Figure</w:t>
        </w:r>
      </w:ins>
      <w:ins w:id="76" w:author="QIANHUI LI" w:date="2019-11-06T21:09:00Z">
        <w:r w:rsidR="00366419" w:rsidRPr="002B53C9">
          <w:rPr>
            <w:rFonts w:ascii="Garamond" w:hAnsi="Garamond"/>
          </w:rPr>
          <w:t xml:space="preserve"> </w:t>
        </w:r>
      </w:ins>
      <w:ins w:id="77" w:author="QIANHUI LI" w:date="2019-11-06T22:14:00Z">
        <w:r w:rsidR="00554C49">
          <w:rPr>
            <w:rFonts w:ascii="Garamond" w:hAnsi="Garamond"/>
          </w:rPr>
          <w:t>1</w:t>
        </w:r>
      </w:ins>
      <w:ins w:id="78" w:author="QIANHUI LI" w:date="2019-11-05T15:28:00Z">
        <w:r w:rsidR="005C5574" w:rsidRPr="002B53C9">
          <w:rPr>
            <w:rFonts w:ascii="Garamond" w:hAnsi="Garamond"/>
          </w:rPr>
          <w:t xml:space="preserve">. </w:t>
        </w:r>
      </w:ins>
      <w:ins w:id="79" w:author="QIANHUI LI" w:date="2019-11-06T21:09:00Z">
        <w:r w:rsidR="00366419" w:rsidRPr="002B53C9">
          <w:rPr>
            <w:rFonts w:ascii="Garamond" w:hAnsi="Garamond"/>
          </w:rPr>
          <w:t>introduces</w:t>
        </w:r>
      </w:ins>
      <w:ins w:id="80" w:author="QIANHUI LI" w:date="2019-11-05T15:28:00Z">
        <w:r w:rsidR="005C5574" w:rsidRPr="002B53C9">
          <w:rPr>
            <w:rFonts w:ascii="Garamond" w:hAnsi="Garamond"/>
          </w:rPr>
          <w:t xml:space="preserve"> the variable added in each step.</w:t>
        </w:r>
      </w:ins>
    </w:p>
    <w:p w14:paraId="3ADBE587" w14:textId="640B3F2A" w:rsidR="00FE2A38" w:rsidRPr="002B53C9" w:rsidDel="00324390" w:rsidRDefault="00FE2A38" w:rsidP="00FE2A38">
      <w:pPr>
        <w:spacing w:line="360" w:lineRule="auto"/>
        <w:rPr>
          <w:del w:id="81" w:author="QIANHUI LI" w:date="2019-11-04T18:46:00Z"/>
          <w:rFonts w:ascii="Garamond" w:hAnsi="Garamond"/>
        </w:rPr>
      </w:pPr>
    </w:p>
    <w:p w14:paraId="1E831270" w14:textId="77777777" w:rsidR="00324390" w:rsidRPr="002B53C9" w:rsidRDefault="00324390" w:rsidP="00031C47">
      <w:pPr>
        <w:spacing w:line="360" w:lineRule="auto"/>
        <w:rPr>
          <w:ins w:id="82" w:author="QIANHUI LI" w:date="2019-11-06T20:36:00Z"/>
          <w:rFonts w:ascii="Garamond" w:hAnsi="Garamond"/>
        </w:rPr>
      </w:pPr>
    </w:p>
    <w:p w14:paraId="4952F78B" w14:textId="1DE4AEB5" w:rsidR="008C4089" w:rsidRPr="002B53C9" w:rsidRDefault="00324390">
      <w:pPr>
        <w:spacing w:line="360" w:lineRule="auto"/>
        <w:jc w:val="center"/>
        <w:rPr>
          <w:ins w:id="83" w:author="QIANHUI LI" w:date="2019-11-04T19:18:00Z"/>
          <w:rFonts w:ascii="Garamond" w:hAnsi="Garamond"/>
        </w:rPr>
        <w:pPrChange w:id="84" w:author="QIANHUI LI" w:date="2019-11-06T21:08:00Z">
          <w:pPr>
            <w:spacing w:line="360" w:lineRule="auto"/>
          </w:pPr>
        </w:pPrChange>
      </w:pPr>
      <w:ins w:id="85" w:author="QIANHUI LI" w:date="2019-11-06T20:36:00Z">
        <w:r w:rsidRPr="002B53C9">
          <w:rPr>
            <w:rFonts w:ascii="Garamond" w:hAnsi="Garamond"/>
          </w:rPr>
          <w:t>Table</w:t>
        </w:r>
      </w:ins>
      <w:ins w:id="86" w:author="QIANHUI LI" w:date="2019-11-06T21:08:00Z">
        <w:r w:rsidR="00366419" w:rsidRPr="002B53C9">
          <w:rPr>
            <w:rFonts w:ascii="Garamond" w:hAnsi="Garamond"/>
          </w:rPr>
          <w:t xml:space="preserve"> 2</w:t>
        </w:r>
      </w:ins>
      <w:ins w:id="87" w:author="QIANHUI LI" w:date="2019-11-06T20:36:00Z">
        <w:r w:rsidRPr="002B53C9">
          <w:rPr>
            <w:rFonts w:ascii="Garamond" w:hAnsi="Garamond"/>
          </w:rPr>
          <w:t>. Feature Selection</w:t>
        </w:r>
      </w:ins>
    </w:p>
    <w:tbl>
      <w:tblPr>
        <w:tblStyle w:val="TableGrid"/>
        <w:tblW w:w="0" w:type="auto"/>
        <w:tblLook w:val="04A0" w:firstRow="1" w:lastRow="0" w:firstColumn="1" w:lastColumn="0" w:noHBand="0" w:noVBand="1"/>
      </w:tblPr>
      <w:tblGrid>
        <w:gridCol w:w="1870"/>
        <w:gridCol w:w="1870"/>
        <w:gridCol w:w="1870"/>
        <w:gridCol w:w="1870"/>
        <w:gridCol w:w="1870"/>
      </w:tblGrid>
      <w:tr w:rsidR="00324390" w:rsidRPr="002B53C9" w14:paraId="190E799A" w14:textId="77777777" w:rsidTr="00324390">
        <w:trPr>
          <w:ins w:id="88" w:author="QIANHUI LI" w:date="2019-11-06T20:36:00Z"/>
        </w:trPr>
        <w:tc>
          <w:tcPr>
            <w:tcW w:w="1870" w:type="dxa"/>
          </w:tcPr>
          <w:p w14:paraId="684456CB" w14:textId="26316916" w:rsidR="00324390" w:rsidRPr="002B53C9" w:rsidRDefault="00324390" w:rsidP="00B830F8">
            <w:pPr>
              <w:spacing w:line="360" w:lineRule="auto"/>
              <w:jc w:val="center"/>
              <w:rPr>
                <w:ins w:id="89" w:author="QIANHUI LI" w:date="2019-11-06T20:36:00Z"/>
                <w:rFonts w:ascii="Garamond" w:hAnsi="Garamond"/>
              </w:rPr>
            </w:pPr>
            <w:ins w:id="90" w:author="QIANHUI LI" w:date="2019-11-06T20:36:00Z">
              <w:r w:rsidRPr="002B53C9">
                <w:rPr>
                  <w:rFonts w:ascii="Calibri" w:hAnsi="Calibri" w:cs="Calibri"/>
                </w:rPr>
                <w:t>﻿</w:t>
              </w:r>
              <w:proofErr w:type="spellStart"/>
              <w:r w:rsidRPr="002B53C9">
                <w:rPr>
                  <w:rFonts w:ascii="Garamond" w:hAnsi="Garamond"/>
                </w:rPr>
                <w:t>nr.employed</w:t>
              </w:r>
              <w:proofErr w:type="spellEnd"/>
            </w:ins>
          </w:p>
        </w:tc>
        <w:tc>
          <w:tcPr>
            <w:tcW w:w="1870" w:type="dxa"/>
          </w:tcPr>
          <w:p w14:paraId="20C2A83A" w14:textId="18046DEC" w:rsidR="00324390" w:rsidRPr="002B53C9" w:rsidRDefault="00324390" w:rsidP="00B830F8">
            <w:pPr>
              <w:spacing w:line="360" w:lineRule="auto"/>
              <w:jc w:val="center"/>
              <w:rPr>
                <w:ins w:id="91" w:author="QIANHUI LI" w:date="2019-11-06T20:36:00Z"/>
                <w:rFonts w:ascii="Garamond" w:hAnsi="Garamond"/>
              </w:rPr>
            </w:pPr>
            <w:ins w:id="92" w:author="QIANHUI LI" w:date="2019-11-06T20:37:00Z">
              <w:r w:rsidRPr="002B53C9">
                <w:rPr>
                  <w:rFonts w:ascii="Calibri" w:hAnsi="Calibri" w:cs="Calibri"/>
                </w:rPr>
                <w:t>﻿</w:t>
              </w:r>
              <w:r w:rsidRPr="002B53C9">
                <w:rPr>
                  <w:rFonts w:ascii="Garamond" w:hAnsi="Garamond"/>
                </w:rPr>
                <w:t>month</w:t>
              </w:r>
            </w:ins>
          </w:p>
        </w:tc>
        <w:tc>
          <w:tcPr>
            <w:tcW w:w="1870" w:type="dxa"/>
          </w:tcPr>
          <w:p w14:paraId="66BC83EC" w14:textId="58A27C16" w:rsidR="00324390" w:rsidRPr="002B53C9" w:rsidRDefault="00324390" w:rsidP="00B830F8">
            <w:pPr>
              <w:spacing w:line="360" w:lineRule="auto"/>
              <w:jc w:val="center"/>
              <w:rPr>
                <w:ins w:id="93" w:author="QIANHUI LI" w:date="2019-11-06T20:36:00Z"/>
                <w:rFonts w:ascii="Garamond" w:hAnsi="Garamond"/>
              </w:rPr>
            </w:pPr>
            <w:ins w:id="94" w:author="QIANHUI LI" w:date="2019-11-06T20:37:00Z">
              <w:r w:rsidRPr="002B53C9">
                <w:rPr>
                  <w:rFonts w:ascii="Calibri" w:hAnsi="Calibri" w:cs="Calibri"/>
                </w:rPr>
                <w:t>﻿</w:t>
              </w:r>
              <w:proofErr w:type="spellStart"/>
              <w:r w:rsidRPr="002B53C9">
                <w:rPr>
                  <w:rFonts w:ascii="Garamond" w:hAnsi="Garamond"/>
                </w:rPr>
                <w:t>poutcome</w:t>
              </w:r>
            </w:ins>
            <w:proofErr w:type="spellEnd"/>
          </w:p>
        </w:tc>
        <w:tc>
          <w:tcPr>
            <w:tcW w:w="1870" w:type="dxa"/>
          </w:tcPr>
          <w:p w14:paraId="691DE02E" w14:textId="4B33764F" w:rsidR="00324390" w:rsidRPr="002B53C9" w:rsidRDefault="00324390" w:rsidP="00B830F8">
            <w:pPr>
              <w:spacing w:line="360" w:lineRule="auto"/>
              <w:jc w:val="center"/>
              <w:rPr>
                <w:ins w:id="95" w:author="QIANHUI LI" w:date="2019-11-06T20:36:00Z"/>
                <w:rFonts w:ascii="Garamond" w:hAnsi="Garamond"/>
              </w:rPr>
            </w:pPr>
            <w:ins w:id="96" w:author="QIANHUI LI" w:date="2019-11-06T20:37:00Z">
              <w:r w:rsidRPr="002B53C9">
                <w:rPr>
                  <w:rFonts w:ascii="Calibri" w:hAnsi="Calibri" w:cs="Calibri"/>
                </w:rPr>
                <w:t>﻿</w:t>
              </w:r>
              <w:proofErr w:type="spellStart"/>
              <w:r w:rsidRPr="002B53C9">
                <w:rPr>
                  <w:rFonts w:ascii="Garamond" w:hAnsi="Garamond"/>
                </w:rPr>
                <w:t>emp.var.rate</w:t>
              </w:r>
            </w:ins>
            <w:proofErr w:type="spellEnd"/>
          </w:p>
        </w:tc>
        <w:tc>
          <w:tcPr>
            <w:tcW w:w="1870" w:type="dxa"/>
          </w:tcPr>
          <w:p w14:paraId="3A2E30AF" w14:textId="2CB530C8" w:rsidR="00324390" w:rsidRPr="002B53C9" w:rsidRDefault="00324390" w:rsidP="00B830F8">
            <w:pPr>
              <w:spacing w:line="360" w:lineRule="auto"/>
              <w:jc w:val="center"/>
              <w:rPr>
                <w:ins w:id="97" w:author="QIANHUI LI" w:date="2019-11-06T20:36:00Z"/>
                <w:rFonts w:ascii="Garamond" w:hAnsi="Garamond"/>
              </w:rPr>
            </w:pPr>
            <w:ins w:id="98" w:author="QIANHUI LI" w:date="2019-11-06T20:37:00Z">
              <w:r w:rsidRPr="002B53C9">
                <w:rPr>
                  <w:rFonts w:ascii="Calibri" w:hAnsi="Calibri" w:cs="Calibri"/>
                </w:rPr>
                <w:t>﻿</w:t>
              </w:r>
            </w:ins>
            <w:ins w:id="99" w:author="QIANHUI LI" w:date="2019-11-06T20:55:00Z">
              <w:r w:rsidR="0054342C" w:rsidRPr="002B53C9">
                <w:rPr>
                  <w:rFonts w:ascii="Garamond" w:hAnsi="Garamond"/>
                </w:rPr>
                <w:t>job</w:t>
              </w:r>
            </w:ins>
          </w:p>
        </w:tc>
      </w:tr>
      <w:tr w:rsidR="00324390" w:rsidRPr="002B53C9" w14:paraId="2B77A95D" w14:textId="77777777" w:rsidTr="00324390">
        <w:trPr>
          <w:ins w:id="100" w:author="QIANHUI LI" w:date="2019-11-06T20:36:00Z"/>
        </w:trPr>
        <w:tc>
          <w:tcPr>
            <w:tcW w:w="1870" w:type="dxa"/>
          </w:tcPr>
          <w:p w14:paraId="5B5BBC1F" w14:textId="434F296E" w:rsidR="00324390" w:rsidRPr="002B53C9" w:rsidRDefault="00324390" w:rsidP="00B830F8">
            <w:pPr>
              <w:spacing w:line="360" w:lineRule="auto"/>
              <w:jc w:val="center"/>
              <w:rPr>
                <w:ins w:id="101" w:author="QIANHUI LI" w:date="2019-11-06T20:36:00Z"/>
                <w:rFonts w:ascii="Garamond" w:hAnsi="Garamond"/>
              </w:rPr>
            </w:pPr>
            <w:ins w:id="102" w:author="QIANHUI LI" w:date="2019-11-06T20:37:00Z">
              <w:r w:rsidRPr="002B53C9">
                <w:rPr>
                  <w:rFonts w:ascii="Calibri" w:hAnsi="Calibri" w:cs="Calibri"/>
                </w:rPr>
                <w:t>﻿</w:t>
              </w:r>
              <w:r w:rsidRPr="002B53C9">
                <w:rPr>
                  <w:rFonts w:ascii="Garamond" w:hAnsi="Garamond"/>
                </w:rPr>
                <w:t xml:space="preserve"> </w:t>
              </w:r>
            </w:ins>
            <w:ins w:id="103" w:author="QIANHUI LI" w:date="2019-11-06T20:55:00Z">
              <w:r w:rsidR="0054342C" w:rsidRPr="002B53C9">
                <w:rPr>
                  <w:rFonts w:ascii="Garamond" w:hAnsi="Garamond"/>
                </w:rPr>
                <w:t>contact</w:t>
              </w:r>
            </w:ins>
          </w:p>
        </w:tc>
        <w:tc>
          <w:tcPr>
            <w:tcW w:w="1870" w:type="dxa"/>
          </w:tcPr>
          <w:p w14:paraId="694CCD6C" w14:textId="1A1044E0" w:rsidR="00324390" w:rsidRPr="002B53C9" w:rsidRDefault="00324390" w:rsidP="00B830F8">
            <w:pPr>
              <w:spacing w:line="360" w:lineRule="auto"/>
              <w:jc w:val="center"/>
              <w:rPr>
                <w:ins w:id="104" w:author="QIANHUI LI" w:date="2019-11-06T20:36:00Z"/>
                <w:rFonts w:ascii="Garamond" w:hAnsi="Garamond"/>
              </w:rPr>
            </w:pPr>
            <w:ins w:id="105" w:author="QIANHUI LI" w:date="2019-11-06T20:37:00Z">
              <w:r w:rsidRPr="002B53C9">
                <w:rPr>
                  <w:rFonts w:ascii="Calibri" w:hAnsi="Calibri" w:cs="Calibri"/>
                </w:rPr>
                <w:t>﻿</w:t>
              </w:r>
            </w:ins>
            <w:proofErr w:type="spellStart"/>
            <w:ins w:id="106" w:author="QIANHUI LI" w:date="2019-11-06T20:55:00Z">
              <w:r w:rsidR="0054342C" w:rsidRPr="002B53C9">
                <w:rPr>
                  <w:rFonts w:ascii="Garamond" w:hAnsi="Garamond"/>
                </w:rPr>
                <w:t>cons.conf.idx</w:t>
              </w:r>
            </w:ins>
            <w:proofErr w:type="spellEnd"/>
          </w:p>
        </w:tc>
        <w:tc>
          <w:tcPr>
            <w:tcW w:w="1870" w:type="dxa"/>
          </w:tcPr>
          <w:p w14:paraId="4271921C" w14:textId="680FD4DB" w:rsidR="00324390" w:rsidRPr="002B53C9" w:rsidRDefault="00324390" w:rsidP="00B830F8">
            <w:pPr>
              <w:spacing w:line="360" w:lineRule="auto"/>
              <w:jc w:val="center"/>
              <w:rPr>
                <w:ins w:id="107" w:author="QIANHUI LI" w:date="2019-11-06T20:36:00Z"/>
                <w:rFonts w:ascii="Garamond" w:hAnsi="Garamond"/>
              </w:rPr>
            </w:pPr>
            <w:ins w:id="108" w:author="QIANHUI LI" w:date="2019-11-06T20:37:00Z">
              <w:r w:rsidRPr="002B53C9">
                <w:rPr>
                  <w:rFonts w:ascii="Calibri" w:hAnsi="Calibri" w:cs="Calibri"/>
                </w:rPr>
                <w:t>﻿</w:t>
              </w:r>
              <w:r w:rsidRPr="002B53C9">
                <w:rPr>
                  <w:rFonts w:ascii="Garamond" w:hAnsi="Garamond"/>
                </w:rPr>
                <w:t>euribor3m</w:t>
              </w:r>
            </w:ins>
          </w:p>
        </w:tc>
        <w:tc>
          <w:tcPr>
            <w:tcW w:w="1870" w:type="dxa"/>
          </w:tcPr>
          <w:p w14:paraId="19FF08E7" w14:textId="69552D33" w:rsidR="00324390" w:rsidRPr="002B53C9" w:rsidRDefault="00324390" w:rsidP="00B830F8">
            <w:pPr>
              <w:spacing w:line="360" w:lineRule="auto"/>
              <w:jc w:val="center"/>
              <w:rPr>
                <w:ins w:id="109" w:author="QIANHUI LI" w:date="2019-11-06T20:36:00Z"/>
                <w:rFonts w:ascii="Garamond" w:hAnsi="Garamond"/>
              </w:rPr>
            </w:pPr>
            <w:ins w:id="110" w:author="QIANHUI LI" w:date="2019-11-06T20:38:00Z">
              <w:r w:rsidRPr="002B53C9">
                <w:rPr>
                  <w:rFonts w:ascii="Calibri" w:hAnsi="Calibri" w:cs="Calibri"/>
                </w:rPr>
                <w:t>﻿</w:t>
              </w:r>
              <w:proofErr w:type="spellStart"/>
              <w:r w:rsidRPr="002B53C9">
                <w:rPr>
                  <w:rFonts w:ascii="Garamond" w:hAnsi="Garamond"/>
                </w:rPr>
                <w:t>day_of_week</w:t>
              </w:r>
            </w:ins>
            <w:proofErr w:type="spellEnd"/>
          </w:p>
        </w:tc>
        <w:tc>
          <w:tcPr>
            <w:tcW w:w="1870" w:type="dxa"/>
          </w:tcPr>
          <w:p w14:paraId="68053964" w14:textId="4073E134" w:rsidR="00324390" w:rsidRPr="002B53C9" w:rsidRDefault="00324390" w:rsidP="00B830F8">
            <w:pPr>
              <w:spacing w:line="360" w:lineRule="auto"/>
              <w:jc w:val="center"/>
              <w:rPr>
                <w:ins w:id="111" w:author="QIANHUI LI" w:date="2019-11-06T20:36:00Z"/>
                <w:rFonts w:ascii="Garamond" w:hAnsi="Garamond"/>
              </w:rPr>
            </w:pPr>
            <w:ins w:id="112" w:author="QIANHUI LI" w:date="2019-11-06T20:38:00Z">
              <w:r w:rsidRPr="002B53C9">
                <w:rPr>
                  <w:rFonts w:ascii="Calibri" w:hAnsi="Calibri" w:cs="Calibri"/>
                </w:rPr>
                <w:t>﻿</w:t>
              </w:r>
              <w:r w:rsidRPr="002B53C9">
                <w:rPr>
                  <w:rFonts w:ascii="Garamond" w:hAnsi="Garamond"/>
                </w:rPr>
                <w:t>default</w:t>
              </w:r>
            </w:ins>
          </w:p>
        </w:tc>
      </w:tr>
      <w:tr w:rsidR="00324390" w:rsidRPr="002B53C9" w14:paraId="4CDD5774" w14:textId="77777777" w:rsidTr="00324390">
        <w:trPr>
          <w:ins w:id="113" w:author="QIANHUI LI" w:date="2019-11-06T20:36:00Z"/>
        </w:trPr>
        <w:tc>
          <w:tcPr>
            <w:tcW w:w="1870" w:type="dxa"/>
          </w:tcPr>
          <w:p w14:paraId="28A92E2D" w14:textId="6057B092" w:rsidR="00324390" w:rsidRPr="002B53C9" w:rsidRDefault="00324390" w:rsidP="00B830F8">
            <w:pPr>
              <w:spacing w:line="360" w:lineRule="auto"/>
              <w:jc w:val="center"/>
              <w:rPr>
                <w:ins w:id="114" w:author="QIANHUI LI" w:date="2019-11-06T20:36:00Z"/>
                <w:rFonts w:ascii="Garamond" w:hAnsi="Garamond"/>
              </w:rPr>
            </w:pPr>
            <w:ins w:id="115" w:author="QIANHUI LI" w:date="2019-11-06T20:38:00Z">
              <w:r w:rsidRPr="002B53C9">
                <w:rPr>
                  <w:rFonts w:ascii="Calibri" w:hAnsi="Calibri" w:cs="Calibri"/>
                </w:rPr>
                <w:t>﻿</w:t>
              </w:r>
            </w:ins>
            <w:ins w:id="116" w:author="QIANHUI LI" w:date="2019-11-06T20:56:00Z">
              <w:r w:rsidR="0054342C" w:rsidRPr="002B53C9">
                <w:rPr>
                  <w:rFonts w:ascii="Garamond" w:hAnsi="Garamond"/>
                </w:rPr>
                <w:t>marital</w:t>
              </w:r>
            </w:ins>
          </w:p>
        </w:tc>
        <w:tc>
          <w:tcPr>
            <w:tcW w:w="1870" w:type="dxa"/>
          </w:tcPr>
          <w:p w14:paraId="7D5D4292" w14:textId="0024275A" w:rsidR="00324390" w:rsidRPr="002B53C9" w:rsidRDefault="00324390" w:rsidP="00B830F8">
            <w:pPr>
              <w:spacing w:line="360" w:lineRule="auto"/>
              <w:jc w:val="center"/>
              <w:rPr>
                <w:ins w:id="117" w:author="QIANHUI LI" w:date="2019-11-06T20:36:00Z"/>
                <w:rFonts w:ascii="Garamond" w:hAnsi="Garamond"/>
              </w:rPr>
            </w:pPr>
            <w:ins w:id="118" w:author="QIANHUI LI" w:date="2019-11-06T20:38:00Z">
              <w:r w:rsidRPr="002B53C9">
                <w:rPr>
                  <w:rFonts w:ascii="Calibri" w:hAnsi="Calibri" w:cs="Calibri"/>
                </w:rPr>
                <w:t>﻿</w:t>
              </w:r>
            </w:ins>
            <w:ins w:id="119" w:author="QIANHUI LI" w:date="2019-11-06T20:56:00Z">
              <w:r w:rsidR="0054342C" w:rsidRPr="002B53C9">
                <w:rPr>
                  <w:rFonts w:ascii="Garamond" w:hAnsi="Garamond"/>
                </w:rPr>
                <w:t>education</w:t>
              </w:r>
            </w:ins>
          </w:p>
        </w:tc>
        <w:tc>
          <w:tcPr>
            <w:tcW w:w="1870" w:type="dxa"/>
          </w:tcPr>
          <w:p w14:paraId="7DCFCD27" w14:textId="2D02E906" w:rsidR="00324390" w:rsidRPr="002B53C9" w:rsidRDefault="00324390" w:rsidP="00B830F8">
            <w:pPr>
              <w:spacing w:line="360" w:lineRule="auto"/>
              <w:jc w:val="center"/>
              <w:rPr>
                <w:ins w:id="120" w:author="QIANHUI LI" w:date="2019-11-06T20:36:00Z"/>
                <w:rFonts w:ascii="Garamond" w:hAnsi="Garamond"/>
              </w:rPr>
            </w:pPr>
            <w:ins w:id="121" w:author="QIANHUI LI" w:date="2019-11-06T20:38:00Z">
              <w:r w:rsidRPr="002B53C9">
                <w:rPr>
                  <w:rFonts w:ascii="Calibri" w:hAnsi="Calibri" w:cs="Calibri"/>
                </w:rPr>
                <w:t>﻿</w:t>
              </w:r>
            </w:ins>
            <w:ins w:id="122" w:author="QIANHUI LI" w:date="2019-11-06T20:56:00Z">
              <w:r w:rsidR="0054342C" w:rsidRPr="002B53C9">
                <w:rPr>
                  <w:rFonts w:ascii="Garamond" w:hAnsi="Garamond"/>
                </w:rPr>
                <w:t>housing</w:t>
              </w:r>
            </w:ins>
          </w:p>
        </w:tc>
        <w:tc>
          <w:tcPr>
            <w:tcW w:w="1870" w:type="dxa"/>
          </w:tcPr>
          <w:p w14:paraId="27FE4396" w14:textId="1373B67E" w:rsidR="00324390" w:rsidRPr="002B53C9" w:rsidRDefault="00324390" w:rsidP="00B830F8">
            <w:pPr>
              <w:spacing w:line="360" w:lineRule="auto"/>
              <w:jc w:val="center"/>
              <w:rPr>
                <w:ins w:id="123" w:author="QIANHUI LI" w:date="2019-11-06T20:36:00Z"/>
                <w:rFonts w:ascii="Garamond" w:hAnsi="Garamond"/>
              </w:rPr>
            </w:pPr>
            <w:ins w:id="124" w:author="QIANHUI LI" w:date="2019-11-06T20:38:00Z">
              <w:r w:rsidRPr="002B53C9">
                <w:rPr>
                  <w:rFonts w:ascii="Calibri" w:hAnsi="Calibri" w:cs="Calibri"/>
                </w:rPr>
                <w:t>﻿</w:t>
              </w:r>
            </w:ins>
            <w:ins w:id="125" w:author="QIANHUI LI" w:date="2019-11-06T20:56:00Z">
              <w:r w:rsidR="0054342C" w:rsidRPr="002B53C9">
                <w:rPr>
                  <w:rFonts w:ascii="Garamond" w:hAnsi="Garamond"/>
                </w:rPr>
                <w:t>age</w:t>
              </w:r>
            </w:ins>
          </w:p>
        </w:tc>
        <w:tc>
          <w:tcPr>
            <w:tcW w:w="1870" w:type="dxa"/>
          </w:tcPr>
          <w:p w14:paraId="6073930E" w14:textId="3CBB1F75" w:rsidR="00324390" w:rsidRPr="002B53C9" w:rsidRDefault="00324390" w:rsidP="00B830F8">
            <w:pPr>
              <w:spacing w:line="360" w:lineRule="auto"/>
              <w:jc w:val="center"/>
              <w:rPr>
                <w:ins w:id="126" w:author="QIANHUI LI" w:date="2019-11-06T20:36:00Z"/>
                <w:rFonts w:ascii="Garamond" w:hAnsi="Garamond"/>
              </w:rPr>
            </w:pPr>
            <w:ins w:id="127" w:author="QIANHUI LI" w:date="2019-11-06T20:38:00Z">
              <w:r w:rsidRPr="002B53C9">
                <w:rPr>
                  <w:rFonts w:ascii="Calibri" w:hAnsi="Calibri" w:cs="Calibri"/>
                </w:rPr>
                <w:t>﻿</w:t>
              </w:r>
            </w:ins>
          </w:p>
        </w:tc>
      </w:tr>
    </w:tbl>
    <w:p w14:paraId="11E53734" w14:textId="2CA4141E" w:rsidR="008C4089" w:rsidRPr="002B53C9" w:rsidRDefault="008C4089" w:rsidP="00B830F8">
      <w:pPr>
        <w:spacing w:line="360" w:lineRule="auto"/>
        <w:jc w:val="center"/>
        <w:rPr>
          <w:ins w:id="128" w:author="QIANHUI LI" w:date="2019-11-06T21:09:00Z"/>
          <w:rFonts w:ascii="Garamond" w:hAnsi="Garamond"/>
        </w:rPr>
      </w:pPr>
    </w:p>
    <w:p w14:paraId="2DA47B52" w14:textId="3F2979E5" w:rsidR="00366419" w:rsidRPr="002B53C9" w:rsidRDefault="00366419">
      <w:pPr>
        <w:spacing w:line="360" w:lineRule="auto"/>
        <w:jc w:val="center"/>
        <w:rPr>
          <w:ins w:id="129" w:author="QIANHUI LI" w:date="2019-11-04T19:18:00Z"/>
          <w:rFonts w:ascii="Garamond" w:hAnsi="Garamond"/>
        </w:rPr>
        <w:pPrChange w:id="130" w:author="QIANHUI LI" w:date="2019-11-04T19:19:00Z">
          <w:pPr>
            <w:spacing w:line="360" w:lineRule="auto"/>
          </w:pPr>
        </w:pPrChange>
      </w:pPr>
      <w:ins w:id="131" w:author="QIANHUI LI" w:date="2019-11-06T21:09:00Z">
        <w:r w:rsidRPr="002B53C9">
          <w:rPr>
            <w:rFonts w:ascii="Garamond" w:hAnsi="Garamond"/>
          </w:rPr>
          <w:t>Figure 1. Feature Selection by Steps</w:t>
        </w:r>
      </w:ins>
    </w:p>
    <w:p w14:paraId="1C4EFB4E" w14:textId="040A43EE" w:rsidR="008C4089" w:rsidRPr="002B53C9" w:rsidRDefault="008C4089">
      <w:pPr>
        <w:spacing w:line="360" w:lineRule="auto"/>
        <w:jc w:val="center"/>
        <w:rPr>
          <w:ins w:id="132" w:author="QIANHUI LI" w:date="2019-11-04T19:18:00Z"/>
          <w:rFonts w:ascii="Garamond" w:hAnsi="Garamond"/>
        </w:rPr>
        <w:pPrChange w:id="133" w:author="QIANHUI LI" w:date="2019-11-04T19:19:00Z">
          <w:pPr>
            <w:spacing w:line="360" w:lineRule="auto"/>
          </w:pPr>
        </w:pPrChange>
      </w:pPr>
      <w:ins w:id="134" w:author="QIANHUI LI" w:date="2019-11-04T19:18:00Z">
        <w:r w:rsidRPr="002B53C9">
          <w:rPr>
            <w:rFonts w:ascii="Garamond" w:hAnsi="Garamond"/>
            <w:noProof/>
          </w:rPr>
          <w:lastRenderedPageBreak/>
          <w:drawing>
            <wp:inline distT="0" distB="0" distL="0" distR="0" wp14:anchorId="18DCB397" wp14:editId="580171FE">
              <wp:extent cx="5943600" cy="35140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plot02.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514090"/>
                      </a:xfrm>
                      <a:prstGeom prst="rect">
                        <a:avLst/>
                      </a:prstGeom>
                    </pic:spPr>
                  </pic:pic>
                </a:graphicData>
              </a:graphic>
            </wp:inline>
          </w:drawing>
        </w:r>
      </w:ins>
    </w:p>
    <w:p w14:paraId="60202654" w14:textId="77777777" w:rsidR="008C4089" w:rsidRPr="002B53C9" w:rsidRDefault="008C4089" w:rsidP="00FE2A38">
      <w:pPr>
        <w:spacing w:line="360" w:lineRule="auto"/>
        <w:rPr>
          <w:ins w:id="135" w:author="QIANHUI LI" w:date="2019-11-04T19:18:00Z"/>
          <w:rFonts w:ascii="Garamond" w:hAnsi="Garamond"/>
        </w:rPr>
      </w:pPr>
    </w:p>
    <w:p w14:paraId="21012E48" w14:textId="6D0247F1" w:rsidR="00C92CDB" w:rsidRPr="002B53C9" w:rsidRDefault="00C05542">
      <w:pPr>
        <w:spacing w:line="360" w:lineRule="auto"/>
        <w:rPr>
          <w:rFonts w:ascii="Garamond" w:hAnsi="Garamond"/>
        </w:rPr>
        <w:pPrChange w:id="136" w:author="QIANHUI LI" w:date="2019-11-04T18:46:00Z">
          <w:pPr>
            <w:spacing w:line="360" w:lineRule="auto"/>
            <w:ind w:firstLine="720"/>
          </w:pPr>
        </w:pPrChange>
      </w:pPr>
      <w:del w:id="137" w:author="QIANHUI LI" w:date="2019-11-04T18:46:00Z">
        <w:r w:rsidRPr="002B53C9" w:rsidDel="00031C47">
          <w:rPr>
            <w:rFonts w:ascii="Garamond" w:hAnsi="Garamond"/>
          </w:rPr>
          <w:delText xml:space="preserve">To identify casual </w:delText>
        </w:r>
        <w:r w:rsidR="00653BBF" w:rsidRPr="002B53C9" w:rsidDel="00031C47">
          <w:rPr>
            <w:rFonts w:ascii="Garamond" w:hAnsi="Garamond"/>
          </w:rPr>
          <w:delText>effect</w:delText>
        </w:r>
        <w:r w:rsidRPr="002B53C9" w:rsidDel="00031C47">
          <w:rPr>
            <w:rFonts w:ascii="Garamond" w:hAnsi="Garamond"/>
          </w:rPr>
          <w:delText xml:space="preserve">, I </w:delText>
        </w:r>
        <w:r w:rsidR="00653BBF" w:rsidRPr="002B53C9" w:rsidDel="00031C47">
          <w:rPr>
            <w:rFonts w:ascii="Garamond" w:hAnsi="Garamond"/>
          </w:rPr>
          <w:delText>plan to use</w:delText>
        </w:r>
        <w:r w:rsidRPr="002B53C9" w:rsidDel="00031C47">
          <w:rPr>
            <w:rFonts w:ascii="Garamond" w:hAnsi="Garamond"/>
          </w:rPr>
          <w:delText xml:space="preserve"> </w:delText>
        </w:r>
      </w:del>
      <w:commentRangeStart w:id="138"/>
      <w:commentRangeStart w:id="139"/>
      <w:del w:id="140" w:author="QIANHUI LI" w:date="2019-10-23T18:37:00Z">
        <w:r w:rsidRPr="002B53C9" w:rsidDel="00FB468F">
          <w:rPr>
            <w:rFonts w:ascii="Garamond" w:hAnsi="Garamond"/>
          </w:rPr>
          <w:delText>GLM</w:delText>
        </w:r>
        <w:commentRangeEnd w:id="138"/>
        <w:r w:rsidR="003156A3" w:rsidRPr="002B53C9" w:rsidDel="00FB468F">
          <w:rPr>
            <w:rStyle w:val="CommentReference"/>
            <w:rFonts w:ascii="Garamond" w:hAnsi="Garamond"/>
            <w:sz w:val="24"/>
            <w:szCs w:val="24"/>
            <w:rPrChange w:id="141" w:author="QIANHUI LI" w:date="2019-11-06T22:12:00Z">
              <w:rPr>
                <w:rStyle w:val="CommentReference"/>
              </w:rPr>
            </w:rPrChange>
          </w:rPr>
          <w:commentReference w:id="138"/>
        </w:r>
        <w:r w:rsidRPr="002B53C9" w:rsidDel="00FB468F">
          <w:rPr>
            <w:rFonts w:ascii="Garamond" w:hAnsi="Garamond"/>
          </w:rPr>
          <w:delText>,</w:delText>
        </w:r>
      </w:del>
      <w:del w:id="142" w:author="QIANHUI LI" w:date="2019-10-23T18:38:00Z">
        <w:r w:rsidRPr="002B53C9" w:rsidDel="00493A72">
          <w:rPr>
            <w:rFonts w:ascii="Garamond" w:hAnsi="Garamond"/>
          </w:rPr>
          <w:delText xml:space="preserve"> C</w:delText>
        </w:r>
      </w:del>
      <w:del w:id="143" w:author="QIANHUI LI" w:date="2019-11-04T18:46:00Z">
        <w:r w:rsidRPr="002B53C9" w:rsidDel="00031C47">
          <w:rPr>
            <w:rFonts w:ascii="Garamond" w:hAnsi="Garamond"/>
          </w:rPr>
          <w:delText>onditional Inference Tree (CIT)</w:delText>
        </w:r>
      </w:del>
      <w:del w:id="144" w:author="QIANHUI LI" w:date="2019-10-23T18:37:00Z">
        <w:r w:rsidRPr="002B53C9" w:rsidDel="00FB468F">
          <w:rPr>
            <w:rFonts w:ascii="Garamond" w:hAnsi="Garamond"/>
          </w:rPr>
          <w:delText xml:space="preserve">, and </w:delText>
        </w:r>
        <w:r w:rsidR="00653BBF" w:rsidRPr="002B53C9" w:rsidDel="00FB468F">
          <w:rPr>
            <w:rFonts w:ascii="Garamond" w:hAnsi="Garamond"/>
          </w:rPr>
          <w:delText>Instrumental Variable (IV</w:delText>
        </w:r>
        <w:commentRangeEnd w:id="139"/>
        <w:r w:rsidR="00326F33" w:rsidRPr="002B53C9" w:rsidDel="00FB468F">
          <w:rPr>
            <w:rStyle w:val="CommentReference"/>
            <w:rFonts w:ascii="Garamond" w:hAnsi="Garamond"/>
            <w:sz w:val="24"/>
            <w:szCs w:val="24"/>
            <w:rPrChange w:id="145" w:author="QIANHUI LI" w:date="2019-11-06T22:12:00Z">
              <w:rPr>
                <w:rStyle w:val="CommentReference"/>
              </w:rPr>
            </w:rPrChange>
          </w:rPr>
          <w:commentReference w:id="139"/>
        </w:r>
        <w:r w:rsidR="00653BBF" w:rsidRPr="002B53C9" w:rsidDel="00FB468F">
          <w:rPr>
            <w:rFonts w:ascii="Garamond" w:hAnsi="Garamond"/>
          </w:rPr>
          <w:delText xml:space="preserve">). </w:delText>
        </w:r>
      </w:del>
      <w:del w:id="146" w:author="QIANHUI LI" w:date="2019-10-23T18:38:00Z">
        <w:r w:rsidR="00DB675D" w:rsidRPr="002B53C9" w:rsidDel="00FB468F">
          <w:rPr>
            <w:rFonts w:ascii="Garamond" w:hAnsi="Garamond"/>
          </w:rPr>
          <w:delText xml:space="preserve">I will only touch a little bit about the IV, since even though we know the criteria for choosing a good IV, </w:delText>
        </w:r>
        <w:commentRangeStart w:id="147"/>
        <w:r w:rsidR="00DB675D" w:rsidRPr="002B53C9" w:rsidDel="00FB468F">
          <w:rPr>
            <w:rFonts w:ascii="Garamond" w:hAnsi="Garamond"/>
          </w:rPr>
          <w:delText>I do not have the IV data to test on, thus I will just keep it hypothetical.</w:delText>
        </w:r>
        <w:commentRangeEnd w:id="147"/>
        <w:r w:rsidR="00326F33" w:rsidRPr="002B53C9" w:rsidDel="00FB468F">
          <w:rPr>
            <w:rStyle w:val="CommentReference"/>
            <w:rFonts w:ascii="Garamond" w:hAnsi="Garamond"/>
            <w:sz w:val="24"/>
            <w:szCs w:val="24"/>
            <w:rPrChange w:id="148" w:author="QIANHUI LI" w:date="2019-11-06T22:12:00Z">
              <w:rPr>
                <w:rStyle w:val="CommentReference"/>
              </w:rPr>
            </w:rPrChange>
          </w:rPr>
          <w:commentReference w:id="147"/>
        </w:r>
      </w:del>
    </w:p>
    <w:p w14:paraId="45594983" w14:textId="3C5B164F" w:rsidR="00CA26D8" w:rsidRPr="002B53C9" w:rsidRDefault="00CA26D8" w:rsidP="00720FAD">
      <w:pPr>
        <w:spacing w:line="360" w:lineRule="auto"/>
        <w:ind w:firstLine="720"/>
        <w:rPr>
          <w:rFonts w:ascii="Garamond" w:hAnsi="Garamond"/>
          <w:rPrChange w:id="149" w:author="QIANHUI LI" w:date="2019-11-06T22:12:00Z">
            <w:rPr>
              <w:rFonts w:ascii="Garamond" w:hAnsi="Garamond"/>
              <w:b/>
              <w:bCs/>
            </w:rPr>
          </w:rPrChange>
        </w:rPr>
      </w:pPr>
      <w:commentRangeStart w:id="150"/>
      <w:r w:rsidRPr="002B53C9">
        <w:rPr>
          <w:rFonts w:ascii="Garamond" w:hAnsi="Garamond"/>
          <w:rPrChange w:id="151" w:author="QIANHUI LI" w:date="2019-11-06T22:12:00Z">
            <w:rPr>
              <w:rFonts w:ascii="Garamond" w:hAnsi="Garamond"/>
              <w:b/>
              <w:bCs/>
            </w:rPr>
          </w:rPrChange>
        </w:rPr>
        <w:t xml:space="preserve">4.1. </w:t>
      </w:r>
      <w:r w:rsidR="00973688" w:rsidRPr="002B53C9">
        <w:rPr>
          <w:rFonts w:ascii="Garamond" w:hAnsi="Garamond"/>
          <w:rPrChange w:id="152" w:author="QIANHUI LI" w:date="2019-11-06T22:12:00Z">
            <w:rPr>
              <w:rFonts w:ascii="Garamond" w:hAnsi="Garamond"/>
              <w:b/>
              <w:bCs/>
            </w:rPr>
          </w:rPrChange>
        </w:rPr>
        <w:t>L</w:t>
      </w:r>
      <w:ins w:id="153" w:author="QIANHUI LI" w:date="2019-11-04T19:15:00Z">
        <w:r w:rsidR="008C4089" w:rsidRPr="002B53C9">
          <w:rPr>
            <w:rFonts w:ascii="Garamond" w:hAnsi="Garamond"/>
            <w:rPrChange w:id="154" w:author="QIANHUI LI" w:date="2019-11-06T22:12:00Z">
              <w:rPr>
                <w:rFonts w:ascii="Garamond" w:hAnsi="Garamond"/>
                <w:b/>
                <w:bCs/>
              </w:rPr>
            </w:rPrChange>
          </w:rPr>
          <w:t xml:space="preserve">ogistic </w:t>
        </w:r>
      </w:ins>
      <w:r w:rsidR="00973688" w:rsidRPr="002B53C9">
        <w:rPr>
          <w:rFonts w:ascii="Garamond" w:hAnsi="Garamond"/>
          <w:rPrChange w:id="155" w:author="QIANHUI LI" w:date="2019-11-06T22:12:00Z">
            <w:rPr>
              <w:rFonts w:ascii="Garamond" w:hAnsi="Garamond"/>
              <w:b/>
              <w:bCs/>
            </w:rPr>
          </w:rPrChange>
        </w:rPr>
        <w:t>R</w:t>
      </w:r>
      <w:commentRangeEnd w:id="150"/>
      <w:r w:rsidR="003156A3" w:rsidRPr="002B53C9">
        <w:rPr>
          <w:rStyle w:val="CommentReference"/>
          <w:rFonts w:ascii="Garamond" w:hAnsi="Garamond"/>
          <w:sz w:val="24"/>
          <w:szCs w:val="24"/>
          <w:rPrChange w:id="156" w:author="QIANHUI LI" w:date="2019-11-06T22:12:00Z">
            <w:rPr>
              <w:rStyle w:val="CommentReference"/>
            </w:rPr>
          </w:rPrChange>
        </w:rPr>
        <w:commentReference w:id="150"/>
      </w:r>
      <w:ins w:id="157" w:author="QIANHUI LI" w:date="2019-11-04T19:15:00Z">
        <w:r w:rsidR="008C4089" w:rsidRPr="002B53C9">
          <w:rPr>
            <w:rFonts w:ascii="Garamond" w:hAnsi="Garamond"/>
            <w:rPrChange w:id="158" w:author="QIANHUI LI" w:date="2019-11-06T22:12:00Z">
              <w:rPr>
                <w:rFonts w:ascii="Garamond" w:hAnsi="Garamond"/>
                <w:b/>
                <w:bCs/>
              </w:rPr>
            </w:rPrChange>
          </w:rPr>
          <w:t>egression</w:t>
        </w:r>
      </w:ins>
    </w:p>
    <w:p w14:paraId="0D65F9C3" w14:textId="2577AFBB" w:rsidR="00E74FC7" w:rsidRPr="002B53C9" w:rsidRDefault="00720FAD" w:rsidP="00CA26D8">
      <w:pPr>
        <w:spacing w:line="360" w:lineRule="auto"/>
        <w:rPr>
          <w:rFonts w:ascii="Garamond" w:hAnsi="Garamond"/>
        </w:rPr>
      </w:pPr>
      <w:r w:rsidRPr="002B53C9">
        <w:rPr>
          <w:rFonts w:ascii="Garamond" w:hAnsi="Garamond"/>
        </w:rPr>
        <w:tab/>
      </w:r>
      <w:r w:rsidR="00E74FC7" w:rsidRPr="002B53C9">
        <w:rPr>
          <w:rFonts w:ascii="Garamond" w:hAnsi="Garamond"/>
        </w:rPr>
        <w:t xml:space="preserve">I am interested in predicting customers’ responses to bank direct marketing campaign of term deposit subscription, and y=1 if customer subscribes the term deposit, while y=0 if customer does not subscribe. </w:t>
      </w:r>
      <w:ins w:id="159" w:author="QIANHUI LI" w:date="2019-10-23T18:44:00Z">
        <w:r w:rsidR="00A84484" w:rsidRPr="002B53C9">
          <w:rPr>
            <w:rFonts w:ascii="Garamond" w:hAnsi="Garamond"/>
          </w:rPr>
          <w:t>L</w:t>
        </w:r>
      </w:ins>
      <w:ins w:id="160" w:author="QIANHUI LI" w:date="2019-11-04T19:15:00Z">
        <w:r w:rsidR="008C4089" w:rsidRPr="002B53C9">
          <w:rPr>
            <w:rFonts w:ascii="Garamond" w:hAnsi="Garamond"/>
          </w:rPr>
          <w:t xml:space="preserve">ogistic </w:t>
        </w:r>
      </w:ins>
      <w:ins w:id="161" w:author="QIANHUI LI" w:date="2019-10-23T18:44:00Z">
        <w:r w:rsidR="00A84484" w:rsidRPr="002B53C9">
          <w:rPr>
            <w:rFonts w:ascii="Garamond" w:hAnsi="Garamond"/>
          </w:rPr>
          <w:t>R</w:t>
        </w:r>
      </w:ins>
      <w:ins w:id="162" w:author="QIANHUI LI" w:date="2019-11-04T19:15:00Z">
        <w:r w:rsidR="008C4089" w:rsidRPr="002B53C9">
          <w:rPr>
            <w:rFonts w:ascii="Garamond" w:hAnsi="Garamond"/>
          </w:rPr>
          <w:t>e</w:t>
        </w:r>
      </w:ins>
      <w:ins w:id="163" w:author="QIANHUI LI" w:date="2019-11-04T19:16:00Z">
        <w:r w:rsidR="008C4089" w:rsidRPr="002B53C9">
          <w:rPr>
            <w:rFonts w:ascii="Garamond" w:hAnsi="Garamond"/>
          </w:rPr>
          <w:t>gression</w:t>
        </w:r>
      </w:ins>
      <w:ins w:id="164" w:author="QIANHUI LI" w:date="2019-10-23T18:44:00Z">
        <w:r w:rsidR="00A84484" w:rsidRPr="002B53C9">
          <w:rPr>
            <w:rFonts w:ascii="Garamond" w:hAnsi="Garamond"/>
          </w:rPr>
          <w:t xml:space="preserve"> is a kind of probabilistic statistical classification model, and it</w:t>
        </w:r>
      </w:ins>
      <w:del w:id="165" w:author="QIANHUI LI" w:date="2019-10-23T18:44:00Z">
        <w:r w:rsidR="00B10458" w:rsidRPr="002B53C9" w:rsidDel="00A84484">
          <w:rPr>
            <w:rFonts w:ascii="Garamond" w:hAnsi="Garamond"/>
          </w:rPr>
          <w:delText>LR</w:delText>
        </w:r>
      </w:del>
      <w:r w:rsidR="00B10458" w:rsidRPr="002B53C9">
        <w:rPr>
          <w:rFonts w:ascii="Garamond" w:hAnsi="Garamond"/>
        </w:rPr>
        <w:t xml:space="preserve"> works well for testing hypothesis between a categorical dependent variable and one or more categorical or numerical independent variables (</w:t>
      </w:r>
      <w:proofErr w:type="spellStart"/>
      <w:r w:rsidR="00B10458" w:rsidRPr="002B53C9">
        <w:rPr>
          <w:rFonts w:ascii="Garamond" w:hAnsi="Garamond"/>
        </w:rPr>
        <w:t>Elsalamony</w:t>
      </w:r>
      <w:proofErr w:type="spellEnd"/>
      <w:r w:rsidR="00B10458" w:rsidRPr="002B53C9">
        <w:rPr>
          <w:rFonts w:ascii="Garamond" w:hAnsi="Garamond"/>
        </w:rPr>
        <w:t xml:space="preserve"> 2014).</w:t>
      </w:r>
      <w:r w:rsidR="00517776" w:rsidRPr="002B53C9">
        <w:rPr>
          <w:rFonts w:ascii="Garamond" w:hAnsi="Garamond"/>
        </w:rPr>
        <w:t xml:space="preserve"> Since my dependent variable is binary, I would like to start with fitting and testing the logistic model.</w:t>
      </w:r>
      <w:ins w:id="166" w:author="QIANHUI LI" w:date="2019-10-23T18:44:00Z">
        <w:r w:rsidR="00A84484" w:rsidRPr="002B53C9">
          <w:rPr>
            <w:rFonts w:ascii="Garamond" w:hAnsi="Garamond"/>
          </w:rPr>
          <w:t xml:space="preserve"> The L</w:t>
        </w:r>
      </w:ins>
      <w:ins w:id="167" w:author="QIANHUI LI" w:date="2019-11-04T19:15:00Z">
        <w:r w:rsidR="008C4089" w:rsidRPr="002B53C9">
          <w:rPr>
            <w:rFonts w:ascii="Garamond" w:hAnsi="Garamond"/>
          </w:rPr>
          <w:t>ogistic Regression</w:t>
        </w:r>
      </w:ins>
      <w:ins w:id="168" w:author="QIANHUI LI" w:date="2019-10-23T18:44:00Z">
        <w:r w:rsidR="00A84484" w:rsidRPr="002B53C9">
          <w:rPr>
            <w:rFonts w:ascii="Garamond" w:hAnsi="Garamond"/>
          </w:rPr>
          <w:t xml:space="preserve"> produces linear decision boundary, and the classification in L</w:t>
        </w:r>
      </w:ins>
      <w:ins w:id="169" w:author="QIANHUI LI" w:date="2019-11-04T19:16:00Z">
        <w:r w:rsidR="008C4089" w:rsidRPr="002B53C9">
          <w:rPr>
            <w:rFonts w:ascii="Garamond" w:hAnsi="Garamond"/>
          </w:rPr>
          <w:t xml:space="preserve">ogistic </w:t>
        </w:r>
      </w:ins>
      <w:ins w:id="170" w:author="QIANHUI LI" w:date="2019-10-23T18:44:00Z">
        <w:r w:rsidR="00A84484" w:rsidRPr="002B53C9">
          <w:rPr>
            <w:rFonts w:ascii="Garamond" w:hAnsi="Garamond"/>
          </w:rPr>
          <w:t>R</w:t>
        </w:r>
      </w:ins>
      <w:ins w:id="171" w:author="QIANHUI LI" w:date="2019-11-04T19:16:00Z">
        <w:r w:rsidR="008C4089" w:rsidRPr="002B53C9">
          <w:rPr>
            <w:rFonts w:ascii="Garamond" w:hAnsi="Garamond"/>
          </w:rPr>
          <w:t>egression</w:t>
        </w:r>
      </w:ins>
      <w:ins w:id="172" w:author="QIANHUI LI" w:date="2019-10-23T18:44:00Z">
        <w:r w:rsidR="00A84484" w:rsidRPr="002B53C9">
          <w:rPr>
            <w:rFonts w:ascii="Garamond" w:hAnsi="Garamond"/>
          </w:rPr>
          <w:t xml:space="preserve"> is allowed to be uncertain, which is reflected by the intermediate values between 0 and 1. </w:t>
        </w:r>
      </w:ins>
    </w:p>
    <w:p w14:paraId="1C2B7925" w14:textId="469F278A" w:rsidR="00B10458" w:rsidRPr="002B53C9" w:rsidDel="00302BFE" w:rsidRDefault="00B10458" w:rsidP="00CA26D8">
      <w:pPr>
        <w:spacing w:line="360" w:lineRule="auto"/>
        <w:rPr>
          <w:del w:id="173" w:author="QIANHUI LI" w:date="2019-11-04T19:18:00Z"/>
          <w:rFonts w:ascii="Garamond" w:hAnsi="Garamond"/>
        </w:rPr>
      </w:pPr>
      <w:r w:rsidRPr="002B53C9">
        <w:rPr>
          <w:rFonts w:ascii="Garamond" w:hAnsi="Garamond"/>
        </w:rPr>
        <w:tab/>
      </w:r>
      <w:commentRangeStart w:id="174"/>
      <w:del w:id="175" w:author="QIANHUI LI" w:date="2019-11-04T18:53:00Z">
        <w:r w:rsidRPr="002B53C9" w:rsidDel="00D664A0">
          <w:rPr>
            <w:rFonts w:ascii="Garamond" w:hAnsi="Garamond"/>
          </w:rPr>
          <w:delText xml:space="preserve">The confusion matrix results of LR </w:delText>
        </w:r>
        <w:commentRangeEnd w:id="174"/>
        <w:r w:rsidR="003156A3" w:rsidRPr="002B53C9" w:rsidDel="00D664A0">
          <w:rPr>
            <w:rStyle w:val="CommentReference"/>
            <w:rFonts w:ascii="Garamond" w:hAnsi="Garamond"/>
            <w:sz w:val="24"/>
            <w:szCs w:val="24"/>
            <w:rPrChange w:id="176" w:author="QIANHUI LI" w:date="2019-11-06T22:12:00Z">
              <w:rPr>
                <w:rStyle w:val="CommentReference"/>
              </w:rPr>
            </w:rPrChange>
          </w:rPr>
          <w:commentReference w:id="174"/>
        </w:r>
        <w:r w:rsidRPr="002B53C9" w:rsidDel="00D664A0">
          <w:rPr>
            <w:rFonts w:ascii="Garamond" w:hAnsi="Garamond"/>
          </w:rPr>
          <w:delText>for training and test data are listed below, and the Table-</w:delText>
        </w:r>
        <w:commentRangeStart w:id="177"/>
        <w:r w:rsidRPr="002B53C9" w:rsidDel="00D664A0">
          <w:rPr>
            <w:rFonts w:ascii="Garamond" w:hAnsi="Garamond"/>
          </w:rPr>
          <w:delText>---</w:delText>
        </w:r>
        <w:commentRangeEnd w:id="177"/>
        <w:r w:rsidR="003156A3" w:rsidRPr="002B53C9" w:rsidDel="00D664A0">
          <w:rPr>
            <w:rStyle w:val="CommentReference"/>
            <w:rFonts w:ascii="Garamond" w:hAnsi="Garamond"/>
            <w:sz w:val="24"/>
            <w:szCs w:val="24"/>
            <w:rPrChange w:id="178" w:author="QIANHUI LI" w:date="2019-11-06T22:12:00Z">
              <w:rPr>
                <w:rStyle w:val="CommentReference"/>
              </w:rPr>
            </w:rPrChange>
          </w:rPr>
          <w:commentReference w:id="177"/>
        </w:r>
        <w:r w:rsidRPr="002B53C9" w:rsidDel="00D664A0">
          <w:rPr>
            <w:rFonts w:ascii="Garamond" w:hAnsi="Garamond"/>
          </w:rPr>
          <w:delText xml:space="preserve">. </w:delText>
        </w:r>
      </w:del>
      <w:r w:rsidRPr="002B53C9">
        <w:rPr>
          <w:rFonts w:ascii="Garamond" w:hAnsi="Garamond"/>
        </w:rPr>
        <w:t>L</w:t>
      </w:r>
      <w:ins w:id="179" w:author="QIANHUI LI" w:date="2019-11-04T19:16:00Z">
        <w:r w:rsidR="008C4089" w:rsidRPr="002B53C9">
          <w:rPr>
            <w:rFonts w:ascii="Garamond" w:hAnsi="Garamond"/>
          </w:rPr>
          <w:t xml:space="preserve">ogistic </w:t>
        </w:r>
      </w:ins>
      <w:r w:rsidRPr="002B53C9">
        <w:rPr>
          <w:rFonts w:ascii="Garamond" w:hAnsi="Garamond"/>
        </w:rPr>
        <w:t>R</w:t>
      </w:r>
      <w:ins w:id="180" w:author="QIANHUI LI" w:date="2019-11-04T19:16:00Z">
        <w:r w:rsidR="008C4089" w:rsidRPr="002B53C9">
          <w:rPr>
            <w:rFonts w:ascii="Garamond" w:hAnsi="Garamond"/>
          </w:rPr>
          <w:t>egression</w:t>
        </w:r>
      </w:ins>
      <w:r w:rsidRPr="002B53C9">
        <w:rPr>
          <w:rFonts w:ascii="Garamond" w:hAnsi="Garamond"/>
        </w:rPr>
        <w:t xml:space="preserve"> Accuracy </w:t>
      </w:r>
      <w:ins w:id="181" w:author="QIANHUI LI" w:date="2019-11-04T18:54:00Z">
        <w:r w:rsidR="00D664A0" w:rsidRPr="002B53C9">
          <w:rPr>
            <w:rFonts w:ascii="Garamond" w:hAnsi="Garamond"/>
          </w:rPr>
          <w:t xml:space="preserve">Table </w:t>
        </w:r>
      </w:ins>
      <w:ins w:id="182" w:author="QIANHUI LI" w:date="2019-11-06T22:16:00Z">
        <w:r w:rsidR="00D63169">
          <w:rPr>
            <w:rFonts w:ascii="Garamond" w:hAnsi="Garamond"/>
          </w:rPr>
          <w:t xml:space="preserve">3 </w:t>
        </w:r>
      </w:ins>
      <w:r w:rsidRPr="002B53C9">
        <w:rPr>
          <w:rFonts w:ascii="Garamond" w:hAnsi="Garamond"/>
        </w:rPr>
        <w:t xml:space="preserve">shows that </w:t>
      </w:r>
      <w:r w:rsidR="00517776" w:rsidRPr="002B53C9">
        <w:rPr>
          <w:rFonts w:ascii="Garamond" w:hAnsi="Garamond"/>
        </w:rPr>
        <w:t>L</w:t>
      </w:r>
      <w:ins w:id="183" w:author="QIANHUI LI" w:date="2019-11-04T19:16:00Z">
        <w:r w:rsidR="008C4089" w:rsidRPr="002B53C9">
          <w:rPr>
            <w:rFonts w:ascii="Garamond" w:hAnsi="Garamond"/>
          </w:rPr>
          <w:t xml:space="preserve">ogistic </w:t>
        </w:r>
      </w:ins>
      <w:r w:rsidR="00517776" w:rsidRPr="002B53C9">
        <w:rPr>
          <w:rFonts w:ascii="Garamond" w:hAnsi="Garamond"/>
        </w:rPr>
        <w:t>R</w:t>
      </w:r>
      <w:ins w:id="184" w:author="QIANHUI LI" w:date="2019-11-04T19:16:00Z">
        <w:r w:rsidR="008C4089" w:rsidRPr="002B53C9">
          <w:rPr>
            <w:rFonts w:ascii="Garamond" w:hAnsi="Garamond"/>
          </w:rPr>
          <w:t>egression</w:t>
        </w:r>
      </w:ins>
      <w:r w:rsidR="00517776" w:rsidRPr="002B53C9">
        <w:rPr>
          <w:rFonts w:ascii="Garamond" w:hAnsi="Garamond"/>
        </w:rPr>
        <w:t xml:space="preserve"> did a not-so- good job in predict</w:t>
      </w:r>
      <w:r w:rsidR="00E5470A" w:rsidRPr="002B53C9">
        <w:rPr>
          <w:rFonts w:ascii="Garamond" w:hAnsi="Garamond"/>
        </w:rPr>
        <w:t>ion</w:t>
      </w:r>
      <w:r w:rsidR="00517776" w:rsidRPr="002B53C9">
        <w:rPr>
          <w:rFonts w:ascii="Garamond" w:hAnsi="Garamond"/>
        </w:rPr>
        <w:t xml:space="preserve"> accuracy, and </w:t>
      </w:r>
      <w:r w:rsidR="00E5470A" w:rsidRPr="002B53C9">
        <w:rPr>
          <w:rFonts w:ascii="Garamond" w:hAnsi="Garamond"/>
        </w:rPr>
        <w:t xml:space="preserve">it only obtained </w:t>
      </w:r>
      <w:commentRangeStart w:id="185"/>
      <w:r w:rsidR="00E5470A" w:rsidRPr="002B53C9">
        <w:rPr>
          <w:rFonts w:ascii="Garamond" w:hAnsi="Garamond"/>
        </w:rPr>
        <w:t>71.</w:t>
      </w:r>
      <w:ins w:id="186" w:author="QIANHUI LI" w:date="2019-11-06T21:10:00Z">
        <w:r w:rsidR="00366419" w:rsidRPr="002B53C9">
          <w:rPr>
            <w:rFonts w:ascii="Garamond" w:hAnsi="Garamond"/>
          </w:rPr>
          <w:t>23</w:t>
        </w:r>
      </w:ins>
      <w:del w:id="187" w:author="QIANHUI LI" w:date="2019-11-06T21:10:00Z">
        <w:r w:rsidR="00E5470A" w:rsidRPr="002B53C9" w:rsidDel="00366419">
          <w:rPr>
            <w:rFonts w:ascii="Garamond" w:hAnsi="Garamond"/>
          </w:rPr>
          <w:delText>38</w:delText>
        </w:r>
      </w:del>
      <w:r w:rsidR="00E5470A" w:rsidRPr="002B53C9">
        <w:rPr>
          <w:rFonts w:ascii="Garamond" w:hAnsi="Garamond"/>
        </w:rPr>
        <w:t xml:space="preserve">% </w:t>
      </w:r>
      <w:commentRangeEnd w:id="185"/>
      <w:r w:rsidR="003156A3" w:rsidRPr="002B53C9">
        <w:rPr>
          <w:rStyle w:val="CommentReference"/>
          <w:rFonts w:ascii="Garamond" w:hAnsi="Garamond"/>
          <w:sz w:val="24"/>
          <w:szCs w:val="24"/>
          <w:rPrChange w:id="188" w:author="QIANHUI LI" w:date="2019-11-06T22:12:00Z">
            <w:rPr>
              <w:rStyle w:val="CommentReference"/>
            </w:rPr>
          </w:rPrChange>
        </w:rPr>
        <w:commentReference w:id="185"/>
      </w:r>
      <w:r w:rsidR="00E5470A" w:rsidRPr="002B53C9">
        <w:rPr>
          <w:rFonts w:ascii="Garamond" w:hAnsi="Garamond"/>
        </w:rPr>
        <w:t>prediction accuracy in validation set.</w:t>
      </w:r>
      <w:ins w:id="189" w:author="QIANHUI LI" w:date="2019-11-06T22:17:00Z">
        <w:r w:rsidR="00D63169">
          <w:rPr>
            <w:rFonts w:ascii="Garamond" w:hAnsi="Garamond"/>
          </w:rPr>
          <w:t xml:space="preserve"> </w:t>
        </w:r>
      </w:ins>
      <w:del w:id="190" w:author="QIANHUI LI" w:date="2019-11-06T22:16:00Z">
        <w:r w:rsidR="0068756E" w:rsidRPr="002B53C9" w:rsidDel="00D63169">
          <w:rPr>
            <w:rFonts w:ascii="Garamond" w:hAnsi="Garamond"/>
          </w:rPr>
          <w:delText xml:space="preserve"> </w:delText>
        </w:r>
      </w:del>
      <w:del w:id="191" w:author="QIANHUI LI" w:date="2019-11-06T22:17:00Z">
        <w:r w:rsidR="0068756E" w:rsidRPr="002B53C9" w:rsidDel="00D63169">
          <w:rPr>
            <w:rFonts w:ascii="Garamond" w:hAnsi="Garamond"/>
          </w:rPr>
          <w:delText xml:space="preserve">The reason why the </w:delText>
        </w:r>
        <w:r w:rsidR="00D10329" w:rsidRPr="002B53C9" w:rsidDel="00D63169">
          <w:rPr>
            <w:rFonts w:ascii="Garamond" w:hAnsi="Garamond"/>
          </w:rPr>
          <w:delText>LR</w:delText>
        </w:r>
        <w:r w:rsidR="0068756E" w:rsidRPr="002B53C9" w:rsidDel="00D63169">
          <w:rPr>
            <w:rFonts w:ascii="Garamond" w:hAnsi="Garamond"/>
          </w:rPr>
          <w:delText xml:space="preserve"> made a not-so-good prediction in our case might due to </w:delText>
        </w:r>
      </w:del>
      <w:del w:id="192" w:author="QIANHUI LI" w:date="2019-10-23T18:45:00Z">
        <w:r w:rsidR="0068756E" w:rsidRPr="002B53C9" w:rsidDel="00A84484">
          <w:rPr>
            <w:rFonts w:ascii="Garamond" w:hAnsi="Garamond"/>
          </w:rPr>
          <w:delText xml:space="preserve">the classes of the response variable </w:delText>
        </w:r>
        <w:r w:rsidR="0005757A" w:rsidRPr="002B53C9" w:rsidDel="00A84484">
          <w:rPr>
            <w:rFonts w:ascii="Garamond" w:hAnsi="Garamond"/>
          </w:rPr>
          <w:delText>y</w:delText>
        </w:r>
        <w:r w:rsidR="0068756E" w:rsidRPr="002B53C9" w:rsidDel="00A84484">
          <w:rPr>
            <w:rFonts w:ascii="Garamond" w:hAnsi="Garamond"/>
          </w:rPr>
          <w:delText xml:space="preserve"> or not were well-separated, and </w:delText>
        </w:r>
      </w:del>
      <w:del w:id="193" w:author="QIANHUI LI" w:date="2019-11-06T22:17:00Z">
        <w:r w:rsidR="0068756E" w:rsidRPr="002B53C9" w:rsidDel="00D63169">
          <w:rPr>
            <w:rFonts w:ascii="Garamond" w:hAnsi="Garamond"/>
          </w:rPr>
          <w:delText xml:space="preserve">the parameter estimates for the </w:delText>
        </w:r>
        <w:r w:rsidR="00D10329" w:rsidRPr="002B53C9" w:rsidDel="00D63169">
          <w:rPr>
            <w:rFonts w:ascii="Garamond" w:hAnsi="Garamond"/>
          </w:rPr>
          <w:delText>LR</w:delText>
        </w:r>
        <w:r w:rsidR="0068756E" w:rsidRPr="002B53C9" w:rsidDel="00D63169">
          <w:rPr>
            <w:rFonts w:ascii="Garamond" w:hAnsi="Garamond"/>
          </w:rPr>
          <w:delText xml:space="preserve"> </w:delText>
        </w:r>
        <w:r w:rsidR="00D10329" w:rsidRPr="002B53C9" w:rsidDel="00D63169">
          <w:rPr>
            <w:rFonts w:ascii="Garamond" w:hAnsi="Garamond"/>
          </w:rPr>
          <w:delText>are</w:delText>
        </w:r>
        <w:r w:rsidR="0068756E" w:rsidRPr="002B53C9" w:rsidDel="00D63169">
          <w:rPr>
            <w:rFonts w:ascii="Garamond" w:hAnsi="Garamond"/>
          </w:rPr>
          <w:delText xml:space="preserve"> unstable. Besides, </w:delText>
        </w:r>
      </w:del>
      <w:del w:id="194" w:author="QIANHUI LI" w:date="2019-10-23T18:46:00Z">
        <w:r w:rsidR="0068756E" w:rsidRPr="002B53C9" w:rsidDel="00A84484">
          <w:rPr>
            <w:rFonts w:ascii="Garamond" w:hAnsi="Garamond"/>
          </w:rPr>
          <w:delText xml:space="preserve">the </w:delText>
        </w:r>
        <w:r w:rsidR="00D10329" w:rsidRPr="002B53C9" w:rsidDel="00A84484">
          <w:rPr>
            <w:rFonts w:ascii="Garamond" w:hAnsi="Garamond"/>
          </w:rPr>
          <w:delText>LR</w:delText>
        </w:r>
        <w:r w:rsidR="0068756E" w:rsidRPr="002B53C9" w:rsidDel="00A84484">
          <w:rPr>
            <w:rFonts w:ascii="Garamond" w:hAnsi="Garamond"/>
          </w:rPr>
          <w:delText xml:space="preserve"> c</w:delText>
        </w:r>
        <w:r w:rsidR="00D10329" w:rsidRPr="002B53C9" w:rsidDel="00A84484">
          <w:rPr>
            <w:rFonts w:ascii="Garamond" w:hAnsi="Garamond"/>
          </w:rPr>
          <w:delText>an</w:delText>
        </w:r>
        <w:r w:rsidR="0068756E" w:rsidRPr="002B53C9" w:rsidDel="00A84484">
          <w:rPr>
            <w:rFonts w:ascii="Garamond" w:hAnsi="Garamond"/>
          </w:rPr>
          <w:delText>not handle non-linear or interactive effects of feature variables</w:delText>
        </w:r>
      </w:del>
      <w:del w:id="195" w:author="QIANHUI LI" w:date="2019-11-06T22:17:00Z">
        <w:r w:rsidR="0068756E" w:rsidRPr="002B53C9" w:rsidDel="00D63169">
          <w:rPr>
            <w:rFonts w:ascii="Garamond" w:hAnsi="Garamond"/>
          </w:rPr>
          <w:delText xml:space="preserve">. Whereas the </w:delText>
        </w:r>
        <w:r w:rsidR="00D10329" w:rsidRPr="002B53C9" w:rsidDel="00D63169">
          <w:rPr>
            <w:rFonts w:ascii="Garamond" w:hAnsi="Garamond"/>
          </w:rPr>
          <w:delText>LR</w:delText>
        </w:r>
        <w:r w:rsidR="0068756E" w:rsidRPr="002B53C9" w:rsidDel="00D63169">
          <w:rPr>
            <w:rFonts w:ascii="Garamond" w:hAnsi="Garamond"/>
          </w:rPr>
          <w:delText xml:space="preserve"> also has its advantage, since it produces straight forward probabilistic classification formula</w:delText>
        </w:r>
      </w:del>
      <w:del w:id="196" w:author="QIANHUI LI" w:date="2019-10-23T18:46:00Z">
        <w:r w:rsidR="0068756E" w:rsidRPr="002B53C9" w:rsidDel="00A84484">
          <w:rPr>
            <w:rFonts w:ascii="Garamond" w:hAnsi="Garamond"/>
          </w:rPr>
          <w:delText>.</w:delText>
        </w:r>
      </w:del>
    </w:p>
    <w:p w14:paraId="105680A2" w14:textId="4908B818" w:rsidR="00DF3021" w:rsidRPr="002B53C9" w:rsidRDefault="00302BFE" w:rsidP="00CA26D8">
      <w:pPr>
        <w:spacing w:line="360" w:lineRule="auto"/>
        <w:rPr>
          <w:ins w:id="197" w:author="QIANHUI LI" w:date="2019-10-24T12:48:00Z"/>
          <w:rFonts w:ascii="Garamond" w:hAnsi="Garamond"/>
        </w:rPr>
      </w:pPr>
      <w:ins w:id="198" w:author="QIANHUI LI" w:date="2019-11-05T20:59:00Z">
        <w:r w:rsidRPr="002B53C9">
          <w:rPr>
            <w:rFonts w:ascii="Garamond" w:hAnsi="Garamond"/>
          </w:rPr>
          <w:t>Table</w:t>
        </w:r>
      </w:ins>
      <w:ins w:id="199" w:author="QIANHUI LI" w:date="2019-11-06T22:15:00Z">
        <w:r w:rsidR="00D63169">
          <w:rPr>
            <w:rFonts w:ascii="Garamond" w:hAnsi="Garamond"/>
          </w:rPr>
          <w:t xml:space="preserve"> 4</w:t>
        </w:r>
      </w:ins>
      <w:ins w:id="200" w:author="QIANHUI LI" w:date="2019-11-05T20:59:00Z">
        <w:r w:rsidRPr="002B53C9">
          <w:rPr>
            <w:rFonts w:ascii="Garamond" w:hAnsi="Garamond"/>
          </w:rPr>
          <w:t xml:space="preserve">. shows the analysis result of deviance, and </w:t>
        </w:r>
      </w:ins>
      <w:ins w:id="201" w:author="QIANHUI LI" w:date="2019-11-05T21:00:00Z">
        <w:r w:rsidRPr="002B53C9">
          <w:rPr>
            <w:rFonts w:ascii="Garamond" w:hAnsi="Garamond"/>
          </w:rPr>
          <w:t xml:space="preserve">it also provides information about the significance of variables. It indicates that </w:t>
        </w:r>
      </w:ins>
      <w:ins w:id="202" w:author="QIANHUI LI" w:date="2019-11-05T21:01:00Z">
        <w:r w:rsidRPr="002B53C9">
          <w:rPr>
            <w:rFonts w:ascii="Garamond" w:hAnsi="Garamond"/>
          </w:rPr>
          <w:t xml:space="preserve">except for “age” </w:t>
        </w:r>
      </w:ins>
      <w:ins w:id="203" w:author="QIANHUI LI" w:date="2019-11-06T21:05:00Z">
        <w:r w:rsidR="00264461" w:rsidRPr="002B53C9">
          <w:rPr>
            <w:rFonts w:ascii="Garamond" w:hAnsi="Garamond"/>
          </w:rPr>
          <w:t xml:space="preserve">and </w:t>
        </w:r>
      </w:ins>
      <w:ins w:id="204" w:author="QIANHUI LI" w:date="2019-11-05T21:01:00Z">
        <w:r w:rsidRPr="002B53C9">
          <w:rPr>
            <w:rFonts w:ascii="Garamond" w:hAnsi="Garamond"/>
          </w:rPr>
          <w:t xml:space="preserve">“marital”, all </w:t>
        </w:r>
      </w:ins>
      <w:ins w:id="205" w:author="QIANHUI LI" w:date="2019-11-06T22:15:00Z">
        <w:r w:rsidR="00D63169">
          <w:rPr>
            <w:rFonts w:ascii="Garamond" w:hAnsi="Garamond"/>
          </w:rPr>
          <w:t xml:space="preserve">remaining </w:t>
        </w:r>
      </w:ins>
      <w:ins w:id="206" w:author="QIANHUI LI" w:date="2019-11-05T21:02:00Z">
        <w:r w:rsidRPr="002B53C9">
          <w:rPr>
            <w:rFonts w:ascii="Garamond" w:hAnsi="Garamond"/>
          </w:rPr>
          <w:t xml:space="preserve">selected variables are significant. </w:t>
        </w:r>
      </w:ins>
      <w:ins w:id="207" w:author="QIANHUI LI" w:date="2019-11-05T21:04:00Z">
        <w:r w:rsidRPr="002B53C9">
          <w:rPr>
            <w:rFonts w:ascii="Garamond" w:hAnsi="Garamond"/>
          </w:rPr>
          <w:t>Figure</w:t>
        </w:r>
      </w:ins>
      <w:ins w:id="208" w:author="QIANHUI LI" w:date="2019-11-06T22:16:00Z">
        <w:r w:rsidR="00D63169">
          <w:rPr>
            <w:rFonts w:ascii="Garamond" w:hAnsi="Garamond"/>
          </w:rPr>
          <w:t xml:space="preserve"> 2</w:t>
        </w:r>
      </w:ins>
      <w:ins w:id="209" w:author="QIANHUI LI" w:date="2019-11-05T21:04:00Z">
        <w:r w:rsidRPr="002B53C9">
          <w:rPr>
            <w:rFonts w:ascii="Garamond" w:hAnsi="Garamond"/>
          </w:rPr>
          <w:t>.</w:t>
        </w:r>
      </w:ins>
      <w:ins w:id="210" w:author="QIANHUI LI" w:date="2019-11-05T21:05:00Z">
        <w:r w:rsidR="008B416A" w:rsidRPr="002B53C9">
          <w:rPr>
            <w:rFonts w:ascii="Garamond" w:hAnsi="Garamond"/>
          </w:rPr>
          <w:t xml:space="preserve"> shows the v</w:t>
        </w:r>
      </w:ins>
      <w:ins w:id="211" w:author="QIANHUI LI" w:date="2019-11-05T21:06:00Z">
        <w:r w:rsidR="008B416A" w:rsidRPr="002B53C9">
          <w:rPr>
            <w:rFonts w:ascii="Garamond" w:hAnsi="Garamond"/>
          </w:rPr>
          <w:t>ariable importance with detailed categories,</w:t>
        </w:r>
      </w:ins>
      <w:ins w:id="212" w:author="QIANHUI LI" w:date="2019-11-05T21:07:00Z">
        <w:r w:rsidR="008B416A" w:rsidRPr="002B53C9">
          <w:rPr>
            <w:rFonts w:ascii="Garamond" w:hAnsi="Garamond"/>
          </w:rPr>
          <w:t xml:space="preserve"> </w:t>
        </w:r>
      </w:ins>
      <w:ins w:id="213" w:author="QIANHUI LI" w:date="2019-11-05T21:06:00Z">
        <w:r w:rsidR="008B416A" w:rsidRPr="002B53C9">
          <w:rPr>
            <w:rFonts w:ascii="Garamond" w:hAnsi="Garamond"/>
          </w:rPr>
          <w:t xml:space="preserve">and it </w:t>
        </w:r>
      </w:ins>
      <w:ins w:id="214" w:author="QIANHUI LI" w:date="2019-11-05T21:05:00Z">
        <w:r w:rsidR="008B416A" w:rsidRPr="002B53C9">
          <w:rPr>
            <w:rFonts w:ascii="Garamond" w:hAnsi="Garamond"/>
          </w:rPr>
          <w:t xml:space="preserve">backs up the story </w:t>
        </w:r>
      </w:ins>
      <w:ins w:id="215" w:author="QIANHUI LI" w:date="2019-11-05T21:07:00Z">
        <w:r w:rsidR="008823F0" w:rsidRPr="002B53C9">
          <w:rPr>
            <w:rFonts w:ascii="Garamond" w:hAnsi="Garamond"/>
          </w:rPr>
          <w:t xml:space="preserve">about </w:t>
        </w:r>
      </w:ins>
      <w:ins w:id="216" w:author="QIANHUI LI" w:date="2019-11-05T21:05:00Z">
        <w:r w:rsidR="008B416A" w:rsidRPr="002B53C9">
          <w:rPr>
            <w:rFonts w:ascii="Garamond" w:hAnsi="Garamond"/>
          </w:rPr>
          <w:t xml:space="preserve">the significance of </w:t>
        </w:r>
      </w:ins>
      <w:ins w:id="217" w:author="QIANHUI LI" w:date="2019-11-05T21:07:00Z">
        <w:r w:rsidR="008B416A" w:rsidRPr="002B53C9">
          <w:rPr>
            <w:rFonts w:ascii="Garamond" w:hAnsi="Garamond"/>
          </w:rPr>
          <w:t xml:space="preserve">the </w:t>
        </w:r>
      </w:ins>
      <w:ins w:id="218" w:author="QIANHUI LI" w:date="2019-11-06T21:08:00Z">
        <w:r w:rsidR="00CD6652" w:rsidRPr="002B53C9">
          <w:rPr>
            <w:rFonts w:ascii="Garamond" w:hAnsi="Garamond"/>
          </w:rPr>
          <w:t>majority selected</w:t>
        </w:r>
      </w:ins>
      <w:ins w:id="219" w:author="QIANHUI LI" w:date="2019-11-05T21:07:00Z">
        <w:r w:rsidR="008B416A" w:rsidRPr="002B53C9">
          <w:rPr>
            <w:rFonts w:ascii="Garamond" w:hAnsi="Garamond"/>
          </w:rPr>
          <w:t xml:space="preserve"> variables.</w:t>
        </w:r>
      </w:ins>
      <w:ins w:id="220" w:author="QIANHUI LI" w:date="2019-11-06T22:36:00Z">
        <w:r w:rsidR="005F4D8F">
          <w:rPr>
            <w:rFonts w:ascii="Garamond" w:hAnsi="Garamond"/>
          </w:rPr>
          <w:t xml:space="preserve"> “</w:t>
        </w:r>
        <w:proofErr w:type="spellStart"/>
        <w:r w:rsidR="005F4D8F">
          <w:rPr>
            <w:rFonts w:ascii="Garamond" w:hAnsi="Garamond"/>
          </w:rPr>
          <w:t>poutcomesucess</w:t>
        </w:r>
        <w:proofErr w:type="spellEnd"/>
        <w:r w:rsidR="005F4D8F">
          <w:rPr>
            <w:rFonts w:ascii="Garamond" w:hAnsi="Garamond"/>
          </w:rPr>
          <w:t xml:space="preserve">” has the </w:t>
        </w:r>
      </w:ins>
      <w:ins w:id="221" w:author="QIANHUI LI" w:date="2019-11-06T22:37:00Z">
        <w:r w:rsidR="005F4D8F">
          <w:rPr>
            <w:rFonts w:ascii="Garamond" w:hAnsi="Garamond"/>
          </w:rPr>
          <w:t>highest importance, while “</w:t>
        </w:r>
        <w:proofErr w:type="spellStart"/>
        <w:r w:rsidR="005F4D8F">
          <w:rPr>
            <w:rFonts w:ascii="Garamond" w:hAnsi="Garamond"/>
          </w:rPr>
          <w:t>nr.employed</w:t>
        </w:r>
        <w:proofErr w:type="spellEnd"/>
        <w:r w:rsidR="005F4D8F">
          <w:rPr>
            <w:rFonts w:ascii="Garamond" w:hAnsi="Garamond"/>
          </w:rPr>
          <w:t>” ranks the second.</w:t>
        </w:r>
      </w:ins>
      <w:ins w:id="222" w:author="QIANHUI LI" w:date="2019-11-06T22:38:00Z">
        <w:r w:rsidR="00FC473E">
          <w:rPr>
            <w:rFonts w:ascii="Garamond" w:hAnsi="Garamond"/>
          </w:rPr>
          <w:t xml:space="preserve"> “</w:t>
        </w:r>
        <w:proofErr w:type="spellStart"/>
        <w:r w:rsidR="00FC473E">
          <w:rPr>
            <w:rFonts w:ascii="Garamond" w:hAnsi="Garamond"/>
          </w:rPr>
          <w:t>poutcomesucess</w:t>
        </w:r>
        <w:proofErr w:type="spellEnd"/>
        <w:r w:rsidR="00FC473E">
          <w:rPr>
            <w:rFonts w:ascii="Garamond" w:hAnsi="Garamond"/>
          </w:rPr>
          <w:t xml:space="preserve">” stands for successful </w:t>
        </w:r>
        <w:r w:rsidR="00FC473E">
          <w:rPr>
            <w:rFonts w:ascii="Garamond" w:hAnsi="Garamond"/>
          </w:rPr>
          <w:lastRenderedPageBreak/>
          <w:t>previous marketing campaign for certain customer, and “</w:t>
        </w:r>
        <w:proofErr w:type="spellStart"/>
        <w:r w:rsidR="00FC473E">
          <w:rPr>
            <w:rFonts w:ascii="Garamond" w:hAnsi="Garamond"/>
          </w:rPr>
          <w:t>nr.employed</w:t>
        </w:r>
        <w:proofErr w:type="spellEnd"/>
        <w:r w:rsidR="00FC473E">
          <w:rPr>
            <w:rFonts w:ascii="Garamond" w:hAnsi="Garamond"/>
          </w:rPr>
          <w:t>”</w:t>
        </w:r>
      </w:ins>
      <w:ins w:id="223" w:author="QIANHUI LI" w:date="2019-11-06T22:39:00Z">
        <w:r w:rsidR="00FC473E">
          <w:rPr>
            <w:rFonts w:ascii="Garamond" w:hAnsi="Garamond"/>
          </w:rPr>
          <w:t xml:space="preserve"> represents number of employees of direct marketing.</w:t>
        </w:r>
      </w:ins>
    </w:p>
    <w:p w14:paraId="4AD348F9" w14:textId="523843C7" w:rsidR="00362463" w:rsidRPr="002B53C9" w:rsidDel="00CA62C6" w:rsidRDefault="00362463" w:rsidP="00CA26D8">
      <w:pPr>
        <w:spacing w:line="360" w:lineRule="auto"/>
        <w:rPr>
          <w:del w:id="224" w:author="QIANHUI LI" w:date="2019-11-04T18:06:00Z"/>
          <w:rFonts w:ascii="Garamond" w:hAnsi="Garamond"/>
        </w:rPr>
      </w:pPr>
      <w:del w:id="225" w:author="QIANHUI LI" w:date="2019-11-04T18:06:00Z">
        <w:r w:rsidRPr="00554C49" w:rsidDel="00CA62C6">
          <w:rPr>
            <w:rFonts w:ascii="Garamond" w:hAnsi="Garamond"/>
          </w:rPr>
          <w:fldChar w:fldCharType="begin"/>
        </w:r>
        <w:r w:rsidRPr="002B53C9" w:rsidDel="00CA62C6">
          <w:rPr>
            <w:rFonts w:ascii="Garamond" w:hAnsi="Garamond"/>
          </w:rPr>
          <w:delInstrText xml:space="preserve"> LINK </w:delInstrText>
        </w:r>
      </w:del>
      <w:r w:rsidR="00425459">
        <w:rPr>
          <w:rFonts w:ascii="Garamond" w:hAnsi="Garamond"/>
        </w:rPr>
        <w:instrText xml:space="preserve">Excel.Sheet.12 "/Users/qianhuili/Desktop/AAE722/project/Copy of table(1).xlsx" Sheet1!R2C2:R7C6 </w:instrText>
      </w:r>
      <w:del w:id="226" w:author="QIANHUI LI" w:date="2019-11-04T18:06:00Z">
        <w:r w:rsidRPr="002B53C9" w:rsidDel="00CA62C6">
          <w:rPr>
            <w:rFonts w:ascii="Garamond" w:hAnsi="Garamond"/>
          </w:rPr>
          <w:delInstrText xml:space="preserve">\a \f 4 \h </w:delInstrText>
        </w:r>
        <w:r w:rsidR="00EE2DF2" w:rsidRPr="002B53C9" w:rsidDel="00CA62C6">
          <w:rPr>
            <w:rFonts w:ascii="Garamond" w:hAnsi="Garamond"/>
          </w:rPr>
          <w:delInstrText xml:space="preserve"> \* MERGEFORMAT </w:delInstrText>
        </w:r>
        <w:r w:rsidRPr="00554C49" w:rsidDel="00CA62C6">
          <w:rPr>
            <w:rFonts w:ascii="Garamond" w:hAnsi="Garamond"/>
          </w:rPr>
          <w:fldChar w:fldCharType="separate"/>
        </w:r>
      </w:del>
    </w:p>
    <w:tbl>
      <w:tblPr>
        <w:tblW w:w="5680" w:type="dxa"/>
        <w:jc w:val="center"/>
        <w:tblLook w:val="04A0" w:firstRow="1" w:lastRow="0" w:firstColumn="1" w:lastColumn="0" w:noHBand="0" w:noVBand="1"/>
      </w:tblPr>
      <w:tblGrid>
        <w:gridCol w:w="2203"/>
        <w:gridCol w:w="829"/>
        <w:gridCol w:w="819"/>
        <w:gridCol w:w="819"/>
        <w:gridCol w:w="1010"/>
      </w:tblGrid>
      <w:tr w:rsidR="00362463" w:rsidRPr="002B53C9" w:rsidDel="00CA62C6" w14:paraId="619C0AA9" w14:textId="490FA208" w:rsidTr="0036637D">
        <w:trPr>
          <w:divId w:val="314455601"/>
          <w:trHeight w:val="340"/>
          <w:jc w:val="center"/>
          <w:del w:id="227" w:author="QIANHUI LI" w:date="2019-11-04T18:06:00Z"/>
        </w:trPr>
        <w:tc>
          <w:tcPr>
            <w:tcW w:w="5680" w:type="dxa"/>
            <w:gridSpan w:val="5"/>
            <w:tcBorders>
              <w:top w:val="nil"/>
              <w:left w:val="nil"/>
              <w:bottom w:val="double" w:sz="6" w:space="0" w:color="auto"/>
              <w:right w:val="nil"/>
            </w:tcBorders>
            <w:shd w:val="clear" w:color="auto" w:fill="auto"/>
            <w:noWrap/>
            <w:vAlign w:val="center"/>
            <w:hideMark/>
          </w:tcPr>
          <w:p w14:paraId="26A34BB4" w14:textId="26453BB0" w:rsidR="00362463" w:rsidRPr="002B53C9" w:rsidDel="00CA62C6" w:rsidRDefault="00362463" w:rsidP="00362463">
            <w:pPr>
              <w:jc w:val="center"/>
              <w:rPr>
                <w:del w:id="228" w:author="QIANHUI LI" w:date="2019-11-04T18:06:00Z"/>
                <w:rFonts w:ascii="Garamond" w:hAnsi="Garamond" w:cs="Calibri"/>
                <w:color w:val="000000"/>
                <w:rPrChange w:id="229" w:author="QIANHUI LI" w:date="2019-11-06T22:12:00Z">
                  <w:rPr>
                    <w:del w:id="230" w:author="QIANHUI LI" w:date="2019-11-04T18:06:00Z"/>
                    <w:rFonts w:ascii="Garamond" w:hAnsi="Garamond" w:cs="Calibri"/>
                    <w:b/>
                    <w:bCs/>
                    <w:color w:val="000000"/>
                  </w:rPr>
                </w:rPrChange>
              </w:rPr>
            </w:pPr>
            <w:del w:id="231" w:author="QIANHUI LI" w:date="2019-11-04T18:06:00Z">
              <w:r w:rsidRPr="002B53C9" w:rsidDel="00CA62C6">
                <w:rPr>
                  <w:rFonts w:ascii="Garamond" w:hAnsi="Garamond" w:cs="Calibri"/>
                  <w:color w:val="000000"/>
                  <w:rPrChange w:id="232" w:author="QIANHUI LI" w:date="2019-11-06T22:12:00Z">
                    <w:rPr>
                      <w:rFonts w:ascii="Garamond" w:hAnsi="Garamond" w:cs="Calibri"/>
                      <w:b/>
                      <w:bCs/>
                      <w:color w:val="000000"/>
                    </w:rPr>
                  </w:rPrChange>
                </w:rPr>
                <w:delText xml:space="preserve">Table--Confusion matrix of </w:delText>
              </w:r>
              <w:r w:rsidR="00973688" w:rsidRPr="002B53C9" w:rsidDel="00CA62C6">
                <w:rPr>
                  <w:rFonts w:ascii="Garamond" w:hAnsi="Garamond" w:cs="Calibri"/>
                  <w:color w:val="000000"/>
                  <w:rPrChange w:id="233" w:author="QIANHUI LI" w:date="2019-11-06T22:12:00Z">
                    <w:rPr>
                      <w:rFonts w:ascii="Garamond" w:hAnsi="Garamond" w:cs="Calibri"/>
                      <w:b/>
                      <w:bCs/>
                      <w:color w:val="000000"/>
                    </w:rPr>
                  </w:rPrChange>
                </w:rPr>
                <w:delText>LR</w:delText>
              </w:r>
              <w:r w:rsidRPr="002B53C9" w:rsidDel="00CA62C6">
                <w:rPr>
                  <w:rFonts w:ascii="Garamond" w:hAnsi="Garamond" w:cs="Calibri"/>
                  <w:color w:val="000000"/>
                  <w:rPrChange w:id="234" w:author="QIANHUI LI" w:date="2019-11-06T22:12:00Z">
                    <w:rPr>
                      <w:rFonts w:ascii="Garamond" w:hAnsi="Garamond" w:cs="Calibri"/>
                      <w:b/>
                      <w:bCs/>
                      <w:color w:val="000000"/>
                    </w:rPr>
                  </w:rPrChange>
                </w:rPr>
                <w:delText xml:space="preserve"> with training data</w:delText>
              </w:r>
            </w:del>
          </w:p>
        </w:tc>
      </w:tr>
      <w:tr w:rsidR="00362463" w:rsidRPr="002B53C9" w:rsidDel="00CA62C6" w14:paraId="6B7FF5AB" w14:textId="12EC7B06" w:rsidTr="0036637D">
        <w:trPr>
          <w:divId w:val="314455601"/>
          <w:trHeight w:val="320"/>
          <w:jc w:val="center"/>
          <w:del w:id="235" w:author="QIANHUI LI" w:date="2019-11-04T18:06:00Z"/>
        </w:trPr>
        <w:tc>
          <w:tcPr>
            <w:tcW w:w="2203" w:type="dxa"/>
            <w:tcBorders>
              <w:top w:val="nil"/>
              <w:left w:val="nil"/>
              <w:bottom w:val="nil"/>
              <w:right w:val="nil"/>
            </w:tcBorders>
            <w:shd w:val="clear" w:color="auto" w:fill="auto"/>
            <w:noWrap/>
            <w:vAlign w:val="bottom"/>
            <w:hideMark/>
          </w:tcPr>
          <w:p w14:paraId="3A51E02B" w14:textId="77C7F79A" w:rsidR="00362463" w:rsidRPr="002B53C9" w:rsidDel="00CA62C6" w:rsidRDefault="00362463" w:rsidP="0036637D">
            <w:pPr>
              <w:jc w:val="center"/>
              <w:rPr>
                <w:del w:id="236" w:author="QIANHUI LI" w:date="2019-11-04T18:06:00Z"/>
                <w:rFonts w:ascii="Garamond" w:hAnsi="Garamond" w:cs="Calibri"/>
                <w:color w:val="000000"/>
                <w:rPrChange w:id="237" w:author="QIANHUI LI" w:date="2019-11-06T22:12:00Z">
                  <w:rPr>
                    <w:del w:id="238" w:author="QIANHUI LI" w:date="2019-11-04T18:06:00Z"/>
                    <w:rFonts w:ascii="Garamond" w:hAnsi="Garamond" w:cs="Calibri"/>
                    <w:b/>
                    <w:bCs/>
                    <w:color w:val="000000"/>
                  </w:rPr>
                </w:rPrChange>
              </w:rPr>
            </w:pPr>
          </w:p>
        </w:tc>
        <w:tc>
          <w:tcPr>
            <w:tcW w:w="829" w:type="dxa"/>
            <w:tcBorders>
              <w:top w:val="nil"/>
              <w:left w:val="nil"/>
              <w:bottom w:val="nil"/>
              <w:right w:val="nil"/>
            </w:tcBorders>
            <w:shd w:val="clear" w:color="auto" w:fill="auto"/>
            <w:noWrap/>
            <w:vAlign w:val="bottom"/>
            <w:hideMark/>
          </w:tcPr>
          <w:p w14:paraId="7211A53D" w14:textId="4D72C1F6" w:rsidR="00362463" w:rsidRPr="002B53C9" w:rsidDel="00CA62C6" w:rsidRDefault="00362463" w:rsidP="0036637D">
            <w:pPr>
              <w:jc w:val="center"/>
              <w:rPr>
                <w:del w:id="239" w:author="QIANHUI LI" w:date="2019-11-04T18:06:00Z"/>
                <w:rFonts w:ascii="Garamond" w:hAnsi="Garamond"/>
              </w:rPr>
            </w:pPr>
          </w:p>
        </w:tc>
        <w:tc>
          <w:tcPr>
            <w:tcW w:w="2648" w:type="dxa"/>
            <w:gridSpan w:val="3"/>
            <w:tcBorders>
              <w:top w:val="nil"/>
              <w:left w:val="single" w:sz="4" w:space="0" w:color="auto"/>
              <w:bottom w:val="nil"/>
              <w:right w:val="nil"/>
            </w:tcBorders>
            <w:shd w:val="clear" w:color="auto" w:fill="auto"/>
            <w:noWrap/>
            <w:vAlign w:val="bottom"/>
            <w:hideMark/>
          </w:tcPr>
          <w:p w14:paraId="29FD0A46" w14:textId="08DFF5FC" w:rsidR="00362463" w:rsidRPr="002B53C9" w:rsidDel="00CA62C6" w:rsidRDefault="00362463" w:rsidP="0036637D">
            <w:pPr>
              <w:jc w:val="center"/>
              <w:rPr>
                <w:del w:id="240" w:author="QIANHUI LI" w:date="2019-11-04T18:06:00Z"/>
                <w:rFonts w:ascii="Garamond" w:hAnsi="Garamond" w:cs="Calibri"/>
                <w:color w:val="000000"/>
              </w:rPr>
            </w:pPr>
            <w:del w:id="241" w:author="QIANHUI LI" w:date="2019-11-04T18:06:00Z">
              <w:r w:rsidRPr="002B53C9" w:rsidDel="00CA62C6">
                <w:rPr>
                  <w:rFonts w:ascii="Garamond" w:hAnsi="Garamond" w:cs="Calibri"/>
                  <w:color w:val="000000"/>
                </w:rPr>
                <w:delText>Predicted subscription status</w:delText>
              </w:r>
            </w:del>
          </w:p>
        </w:tc>
      </w:tr>
      <w:tr w:rsidR="00362463" w:rsidRPr="002B53C9" w:rsidDel="00CA62C6" w14:paraId="1C13F72E" w14:textId="627BCA47" w:rsidTr="0036637D">
        <w:trPr>
          <w:divId w:val="314455601"/>
          <w:trHeight w:val="300"/>
          <w:jc w:val="center"/>
          <w:del w:id="242" w:author="QIANHUI LI" w:date="2019-11-04T18:06:00Z"/>
        </w:trPr>
        <w:tc>
          <w:tcPr>
            <w:tcW w:w="2203" w:type="dxa"/>
            <w:tcBorders>
              <w:top w:val="nil"/>
              <w:left w:val="nil"/>
              <w:bottom w:val="single" w:sz="4" w:space="0" w:color="auto"/>
              <w:right w:val="nil"/>
            </w:tcBorders>
            <w:shd w:val="clear" w:color="auto" w:fill="auto"/>
            <w:noWrap/>
            <w:vAlign w:val="bottom"/>
            <w:hideMark/>
          </w:tcPr>
          <w:p w14:paraId="2700A3F3" w14:textId="2B95C336" w:rsidR="00362463" w:rsidRPr="00554C49" w:rsidDel="00CA62C6" w:rsidRDefault="00362463" w:rsidP="00362463">
            <w:pPr>
              <w:rPr>
                <w:del w:id="243" w:author="QIANHUI LI" w:date="2019-11-04T18:06:00Z"/>
                <w:rFonts w:ascii="Garamond" w:hAnsi="Garamond" w:cs="Calibri"/>
                <w:color w:val="000000"/>
              </w:rPr>
            </w:pPr>
            <w:del w:id="244" w:author="QIANHUI LI" w:date="2019-11-04T18:06:00Z">
              <w:r w:rsidRPr="00554C49" w:rsidDel="00CA62C6">
                <w:rPr>
                  <w:rFonts w:ascii="Garamond" w:hAnsi="Garamond" w:cs="Calibri"/>
                  <w:color w:val="000000"/>
                </w:rPr>
                <w:delText> </w:delText>
              </w:r>
            </w:del>
          </w:p>
        </w:tc>
        <w:tc>
          <w:tcPr>
            <w:tcW w:w="829" w:type="dxa"/>
            <w:tcBorders>
              <w:top w:val="nil"/>
              <w:left w:val="nil"/>
              <w:bottom w:val="single" w:sz="4" w:space="0" w:color="auto"/>
              <w:right w:val="nil"/>
            </w:tcBorders>
            <w:shd w:val="clear" w:color="auto" w:fill="auto"/>
            <w:noWrap/>
            <w:vAlign w:val="bottom"/>
            <w:hideMark/>
          </w:tcPr>
          <w:p w14:paraId="5E9E5A72" w14:textId="548E5C5B" w:rsidR="00362463" w:rsidRPr="00554C49" w:rsidDel="00CA62C6" w:rsidRDefault="00362463" w:rsidP="00362463">
            <w:pPr>
              <w:rPr>
                <w:del w:id="245" w:author="QIANHUI LI" w:date="2019-11-04T18:06:00Z"/>
                <w:rFonts w:ascii="Garamond" w:hAnsi="Garamond" w:cs="Calibri"/>
                <w:color w:val="000000"/>
              </w:rPr>
            </w:pPr>
            <w:del w:id="246" w:author="QIANHUI LI" w:date="2019-11-04T18:06:00Z">
              <w:r w:rsidRPr="00554C49" w:rsidDel="00CA62C6">
                <w:rPr>
                  <w:rFonts w:ascii="Garamond" w:hAnsi="Garamond" w:cs="Calibri"/>
                  <w:color w:val="000000"/>
                </w:rPr>
                <w:delText> </w:delText>
              </w:r>
            </w:del>
          </w:p>
        </w:tc>
        <w:tc>
          <w:tcPr>
            <w:tcW w:w="819" w:type="dxa"/>
            <w:tcBorders>
              <w:top w:val="nil"/>
              <w:left w:val="single" w:sz="4" w:space="0" w:color="auto"/>
              <w:bottom w:val="single" w:sz="4" w:space="0" w:color="auto"/>
              <w:right w:val="nil"/>
            </w:tcBorders>
            <w:shd w:val="clear" w:color="auto" w:fill="auto"/>
            <w:noWrap/>
            <w:vAlign w:val="bottom"/>
            <w:hideMark/>
          </w:tcPr>
          <w:p w14:paraId="7C00B7F4" w14:textId="04CBA704" w:rsidR="00362463" w:rsidRPr="00554C49" w:rsidDel="00CA62C6" w:rsidRDefault="00362463" w:rsidP="00362463">
            <w:pPr>
              <w:jc w:val="center"/>
              <w:rPr>
                <w:del w:id="247" w:author="QIANHUI LI" w:date="2019-11-04T18:06:00Z"/>
                <w:rFonts w:ascii="Garamond" w:hAnsi="Garamond" w:cs="Calibri"/>
                <w:color w:val="000000"/>
              </w:rPr>
            </w:pPr>
            <w:del w:id="248" w:author="QIANHUI LI" w:date="2019-11-04T18:06:00Z">
              <w:r w:rsidRPr="00554C49" w:rsidDel="00CA62C6">
                <w:rPr>
                  <w:rFonts w:ascii="Garamond" w:hAnsi="Garamond" w:cs="Calibri"/>
                  <w:color w:val="000000"/>
                </w:rPr>
                <w:delText>No</w:delText>
              </w:r>
            </w:del>
          </w:p>
        </w:tc>
        <w:tc>
          <w:tcPr>
            <w:tcW w:w="819" w:type="dxa"/>
            <w:tcBorders>
              <w:top w:val="nil"/>
              <w:left w:val="nil"/>
              <w:bottom w:val="single" w:sz="4" w:space="0" w:color="auto"/>
              <w:right w:val="nil"/>
            </w:tcBorders>
            <w:shd w:val="clear" w:color="auto" w:fill="auto"/>
            <w:noWrap/>
            <w:vAlign w:val="bottom"/>
            <w:hideMark/>
          </w:tcPr>
          <w:p w14:paraId="429E0519" w14:textId="1CA417FC" w:rsidR="00362463" w:rsidRPr="00554C49" w:rsidDel="00CA62C6" w:rsidRDefault="00362463" w:rsidP="00362463">
            <w:pPr>
              <w:jc w:val="center"/>
              <w:rPr>
                <w:del w:id="249" w:author="QIANHUI LI" w:date="2019-11-04T18:06:00Z"/>
                <w:rFonts w:ascii="Garamond" w:hAnsi="Garamond" w:cs="Calibri"/>
                <w:color w:val="000000"/>
              </w:rPr>
            </w:pPr>
            <w:del w:id="250" w:author="QIANHUI LI" w:date="2019-11-04T18:06:00Z">
              <w:r w:rsidRPr="00554C49" w:rsidDel="00CA62C6">
                <w:rPr>
                  <w:rFonts w:ascii="Garamond" w:hAnsi="Garamond" w:cs="Calibri"/>
                  <w:color w:val="000000"/>
                </w:rPr>
                <w:delText>Yes</w:delText>
              </w:r>
            </w:del>
          </w:p>
        </w:tc>
        <w:tc>
          <w:tcPr>
            <w:tcW w:w="1010" w:type="dxa"/>
            <w:tcBorders>
              <w:top w:val="nil"/>
              <w:left w:val="single" w:sz="4" w:space="0" w:color="auto"/>
              <w:bottom w:val="single" w:sz="4" w:space="0" w:color="auto"/>
              <w:right w:val="nil"/>
            </w:tcBorders>
            <w:shd w:val="clear" w:color="auto" w:fill="auto"/>
            <w:noWrap/>
            <w:vAlign w:val="bottom"/>
            <w:hideMark/>
          </w:tcPr>
          <w:p w14:paraId="43367ADB" w14:textId="46706FBF" w:rsidR="00362463" w:rsidRPr="00554C49" w:rsidDel="00CA62C6" w:rsidRDefault="00362463" w:rsidP="00362463">
            <w:pPr>
              <w:jc w:val="center"/>
              <w:rPr>
                <w:del w:id="251" w:author="QIANHUI LI" w:date="2019-11-04T18:06:00Z"/>
                <w:rFonts w:ascii="Garamond" w:hAnsi="Garamond" w:cs="Calibri"/>
                <w:color w:val="000000"/>
              </w:rPr>
            </w:pPr>
            <w:del w:id="252" w:author="QIANHUI LI" w:date="2019-11-04T18:06:00Z">
              <w:r w:rsidRPr="00554C49" w:rsidDel="00CA62C6">
                <w:rPr>
                  <w:rFonts w:ascii="Garamond" w:hAnsi="Garamond" w:cs="Calibri"/>
                  <w:color w:val="000000"/>
                </w:rPr>
                <w:delText>Total</w:delText>
              </w:r>
            </w:del>
          </w:p>
        </w:tc>
      </w:tr>
      <w:tr w:rsidR="00362463" w:rsidRPr="002B53C9" w:rsidDel="00CA62C6" w14:paraId="1C33C448" w14:textId="5C97438F" w:rsidTr="0036637D">
        <w:trPr>
          <w:divId w:val="314455601"/>
          <w:trHeight w:val="480"/>
          <w:jc w:val="center"/>
          <w:del w:id="253" w:author="QIANHUI LI" w:date="2019-11-04T18:06:00Z"/>
        </w:trPr>
        <w:tc>
          <w:tcPr>
            <w:tcW w:w="2203" w:type="dxa"/>
            <w:vMerge w:val="restart"/>
            <w:tcBorders>
              <w:top w:val="nil"/>
              <w:left w:val="nil"/>
              <w:bottom w:val="nil"/>
              <w:right w:val="nil"/>
            </w:tcBorders>
            <w:shd w:val="clear" w:color="auto" w:fill="auto"/>
            <w:vAlign w:val="center"/>
            <w:hideMark/>
          </w:tcPr>
          <w:p w14:paraId="44FE6E76" w14:textId="5CEDF741" w:rsidR="00362463" w:rsidRPr="00554C49" w:rsidDel="00CA62C6" w:rsidRDefault="00362463" w:rsidP="00362463">
            <w:pPr>
              <w:jc w:val="center"/>
              <w:rPr>
                <w:del w:id="254" w:author="QIANHUI LI" w:date="2019-11-04T18:06:00Z"/>
                <w:rFonts w:ascii="Garamond" w:hAnsi="Garamond" w:cs="Calibri"/>
                <w:color w:val="000000"/>
              </w:rPr>
            </w:pPr>
            <w:del w:id="255" w:author="QIANHUI LI" w:date="2019-11-04T18:06:00Z">
              <w:r w:rsidRPr="00554C49" w:rsidDel="00CA62C6">
                <w:rPr>
                  <w:rFonts w:ascii="Garamond" w:hAnsi="Garamond" w:cs="Calibri"/>
                  <w:color w:val="000000"/>
                </w:rPr>
                <w:delText>True subscription status</w:delText>
              </w:r>
            </w:del>
          </w:p>
        </w:tc>
        <w:tc>
          <w:tcPr>
            <w:tcW w:w="829" w:type="dxa"/>
            <w:tcBorders>
              <w:top w:val="nil"/>
              <w:left w:val="nil"/>
              <w:bottom w:val="nil"/>
              <w:right w:val="nil"/>
            </w:tcBorders>
            <w:shd w:val="clear" w:color="auto" w:fill="auto"/>
            <w:noWrap/>
            <w:vAlign w:val="bottom"/>
            <w:hideMark/>
          </w:tcPr>
          <w:p w14:paraId="6FE07B08" w14:textId="3E7B8075" w:rsidR="00362463" w:rsidRPr="00554C49" w:rsidDel="00CA62C6" w:rsidRDefault="00362463" w:rsidP="00362463">
            <w:pPr>
              <w:jc w:val="center"/>
              <w:rPr>
                <w:del w:id="256" w:author="QIANHUI LI" w:date="2019-11-04T18:06:00Z"/>
                <w:rFonts w:ascii="Garamond" w:hAnsi="Garamond" w:cs="Calibri"/>
                <w:color w:val="000000"/>
              </w:rPr>
            </w:pPr>
            <w:del w:id="257" w:author="QIANHUI LI" w:date="2019-11-04T18:06:00Z">
              <w:r w:rsidRPr="00554C49" w:rsidDel="00CA62C6">
                <w:rPr>
                  <w:rFonts w:ascii="Garamond" w:hAnsi="Garamond" w:cs="Calibri"/>
                  <w:color w:val="000000"/>
                </w:rPr>
                <w:delText>No</w:delText>
              </w:r>
            </w:del>
          </w:p>
        </w:tc>
        <w:tc>
          <w:tcPr>
            <w:tcW w:w="819" w:type="dxa"/>
            <w:tcBorders>
              <w:top w:val="nil"/>
              <w:left w:val="single" w:sz="4" w:space="0" w:color="auto"/>
              <w:bottom w:val="nil"/>
              <w:right w:val="nil"/>
            </w:tcBorders>
            <w:shd w:val="clear" w:color="auto" w:fill="auto"/>
            <w:noWrap/>
            <w:vAlign w:val="bottom"/>
            <w:hideMark/>
          </w:tcPr>
          <w:p w14:paraId="11DCDDC4" w14:textId="31DF95E5" w:rsidR="00362463" w:rsidRPr="00554C49" w:rsidDel="00CA62C6" w:rsidRDefault="00362463" w:rsidP="00362463">
            <w:pPr>
              <w:jc w:val="center"/>
              <w:rPr>
                <w:del w:id="258" w:author="QIANHUI LI" w:date="2019-11-04T18:06:00Z"/>
                <w:rFonts w:ascii="Garamond" w:hAnsi="Garamond" w:cs="Calibri"/>
                <w:color w:val="000000"/>
              </w:rPr>
            </w:pPr>
            <w:del w:id="259" w:author="QIANHUI LI" w:date="2019-11-04T18:06:00Z">
              <w:r w:rsidRPr="00554C49" w:rsidDel="00CA62C6">
                <w:rPr>
                  <w:rFonts w:ascii="Garamond" w:hAnsi="Garamond" w:cs="Calibri"/>
                  <w:color w:val="000000"/>
                </w:rPr>
                <w:delText>6974</w:delText>
              </w:r>
            </w:del>
          </w:p>
        </w:tc>
        <w:tc>
          <w:tcPr>
            <w:tcW w:w="819" w:type="dxa"/>
            <w:tcBorders>
              <w:top w:val="nil"/>
              <w:left w:val="nil"/>
              <w:bottom w:val="nil"/>
              <w:right w:val="nil"/>
            </w:tcBorders>
            <w:shd w:val="clear" w:color="auto" w:fill="auto"/>
            <w:noWrap/>
            <w:vAlign w:val="bottom"/>
            <w:hideMark/>
          </w:tcPr>
          <w:p w14:paraId="6134656B" w14:textId="5EF1CE28" w:rsidR="00362463" w:rsidRPr="00554C49" w:rsidDel="00CA62C6" w:rsidRDefault="00362463" w:rsidP="00362463">
            <w:pPr>
              <w:jc w:val="center"/>
              <w:rPr>
                <w:del w:id="260" w:author="QIANHUI LI" w:date="2019-11-04T18:06:00Z"/>
                <w:rFonts w:ascii="Garamond" w:hAnsi="Garamond" w:cs="Calibri"/>
                <w:color w:val="000000"/>
              </w:rPr>
            </w:pPr>
            <w:del w:id="261" w:author="QIANHUI LI" w:date="2019-11-04T18:06:00Z">
              <w:r w:rsidRPr="00554C49" w:rsidDel="00CA62C6">
                <w:rPr>
                  <w:rFonts w:ascii="Garamond" w:hAnsi="Garamond" w:cs="Calibri"/>
                  <w:color w:val="000000"/>
                </w:rPr>
                <w:delText>3265</w:delText>
              </w:r>
            </w:del>
          </w:p>
        </w:tc>
        <w:tc>
          <w:tcPr>
            <w:tcW w:w="1010" w:type="dxa"/>
            <w:tcBorders>
              <w:top w:val="nil"/>
              <w:left w:val="single" w:sz="4" w:space="0" w:color="auto"/>
              <w:bottom w:val="nil"/>
              <w:right w:val="nil"/>
            </w:tcBorders>
            <w:shd w:val="clear" w:color="auto" w:fill="auto"/>
            <w:noWrap/>
            <w:vAlign w:val="bottom"/>
            <w:hideMark/>
          </w:tcPr>
          <w:p w14:paraId="3223A312" w14:textId="017E1278" w:rsidR="00362463" w:rsidRPr="00554C49" w:rsidDel="00CA62C6" w:rsidRDefault="00362463" w:rsidP="00362463">
            <w:pPr>
              <w:jc w:val="center"/>
              <w:rPr>
                <w:del w:id="262" w:author="QIANHUI LI" w:date="2019-11-04T18:06:00Z"/>
                <w:rFonts w:ascii="Garamond" w:hAnsi="Garamond" w:cs="Calibri"/>
                <w:color w:val="000000"/>
              </w:rPr>
            </w:pPr>
            <w:del w:id="263" w:author="QIANHUI LI" w:date="2019-11-04T18:06:00Z">
              <w:r w:rsidRPr="00554C49" w:rsidDel="00CA62C6">
                <w:rPr>
                  <w:rFonts w:ascii="Garamond" w:hAnsi="Garamond" w:cs="Calibri"/>
                  <w:color w:val="000000"/>
                </w:rPr>
                <w:delText>10239</w:delText>
              </w:r>
            </w:del>
          </w:p>
        </w:tc>
      </w:tr>
      <w:tr w:rsidR="00362463" w:rsidRPr="002B53C9" w:rsidDel="00CA62C6" w14:paraId="0DFDEEBA" w14:textId="28C0A485" w:rsidTr="0036637D">
        <w:trPr>
          <w:divId w:val="314455601"/>
          <w:trHeight w:val="400"/>
          <w:jc w:val="center"/>
          <w:del w:id="264" w:author="QIANHUI LI" w:date="2019-11-04T18:06:00Z"/>
        </w:trPr>
        <w:tc>
          <w:tcPr>
            <w:tcW w:w="2203" w:type="dxa"/>
            <w:vMerge/>
            <w:tcBorders>
              <w:top w:val="nil"/>
              <w:left w:val="nil"/>
              <w:bottom w:val="nil"/>
              <w:right w:val="nil"/>
            </w:tcBorders>
            <w:vAlign w:val="center"/>
            <w:hideMark/>
          </w:tcPr>
          <w:p w14:paraId="08FDB05D" w14:textId="3207A71C" w:rsidR="00362463" w:rsidRPr="00554C49" w:rsidDel="00CA62C6" w:rsidRDefault="00362463" w:rsidP="00362463">
            <w:pPr>
              <w:rPr>
                <w:del w:id="265" w:author="QIANHUI LI" w:date="2019-11-04T18:06:00Z"/>
                <w:rFonts w:ascii="Garamond" w:hAnsi="Garamond" w:cs="Calibri"/>
                <w:color w:val="000000"/>
              </w:rPr>
            </w:pPr>
          </w:p>
        </w:tc>
        <w:tc>
          <w:tcPr>
            <w:tcW w:w="829" w:type="dxa"/>
            <w:tcBorders>
              <w:top w:val="nil"/>
              <w:left w:val="nil"/>
              <w:bottom w:val="single" w:sz="4" w:space="0" w:color="auto"/>
              <w:right w:val="nil"/>
            </w:tcBorders>
            <w:shd w:val="clear" w:color="auto" w:fill="auto"/>
            <w:noWrap/>
            <w:vAlign w:val="bottom"/>
            <w:hideMark/>
          </w:tcPr>
          <w:p w14:paraId="076387BA" w14:textId="7B01118D" w:rsidR="00362463" w:rsidRPr="00554C49" w:rsidDel="00CA62C6" w:rsidRDefault="00362463" w:rsidP="00362463">
            <w:pPr>
              <w:jc w:val="center"/>
              <w:rPr>
                <w:del w:id="266" w:author="QIANHUI LI" w:date="2019-11-04T18:06:00Z"/>
                <w:rFonts w:ascii="Garamond" w:hAnsi="Garamond" w:cs="Calibri"/>
                <w:color w:val="000000"/>
              </w:rPr>
            </w:pPr>
            <w:del w:id="267" w:author="QIANHUI LI" w:date="2019-11-04T18:06:00Z">
              <w:r w:rsidRPr="00554C49" w:rsidDel="00CA62C6">
                <w:rPr>
                  <w:rFonts w:ascii="Garamond" w:hAnsi="Garamond" w:cs="Calibri"/>
                  <w:color w:val="000000"/>
                </w:rPr>
                <w:delText>Yes</w:delText>
              </w:r>
            </w:del>
          </w:p>
        </w:tc>
        <w:tc>
          <w:tcPr>
            <w:tcW w:w="819" w:type="dxa"/>
            <w:tcBorders>
              <w:top w:val="nil"/>
              <w:left w:val="single" w:sz="4" w:space="0" w:color="auto"/>
              <w:bottom w:val="single" w:sz="4" w:space="0" w:color="auto"/>
              <w:right w:val="nil"/>
            </w:tcBorders>
            <w:shd w:val="clear" w:color="auto" w:fill="auto"/>
            <w:noWrap/>
            <w:vAlign w:val="bottom"/>
            <w:hideMark/>
          </w:tcPr>
          <w:p w14:paraId="105A96EE" w14:textId="10098899" w:rsidR="00362463" w:rsidRPr="00554C49" w:rsidDel="00CA62C6" w:rsidRDefault="00362463" w:rsidP="00362463">
            <w:pPr>
              <w:jc w:val="center"/>
              <w:rPr>
                <w:del w:id="268" w:author="QIANHUI LI" w:date="2019-11-04T18:06:00Z"/>
                <w:rFonts w:ascii="Garamond" w:hAnsi="Garamond" w:cs="Calibri"/>
                <w:color w:val="000000"/>
              </w:rPr>
            </w:pPr>
            <w:del w:id="269" w:author="QIANHUI LI" w:date="2019-11-04T18:06:00Z">
              <w:r w:rsidRPr="00554C49" w:rsidDel="00CA62C6">
                <w:rPr>
                  <w:rFonts w:ascii="Garamond" w:hAnsi="Garamond" w:cs="Calibri"/>
                  <w:color w:val="000000"/>
                </w:rPr>
                <w:delText>1649</w:delText>
              </w:r>
            </w:del>
          </w:p>
        </w:tc>
        <w:tc>
          <w:tcPr>
            <w:tcW w:w="819" w:type="dxa"/>
            <w:tcBorders>
              <w:top w:val="nil"/>
              <w:left w:val="nil"/>
              <w:bottom w:val="single" w:sz="4" w:space="0" w:color="auto"/>
              <w:right w:val="nil"/>
            </w:tcBorders>
            <w:shd w:val="clear" w:color="auto" w:fill="auto"/>
            <w:noWrap/>
            <w:vAlign w:val="bottom"/>
            <w:hideMark/>
          </w:tcPr>
          <w:p w14:paraId="7E5CF050" w14:textId="59A7D7AC" w:rsidR="00362463" w:rsidRPr="00554C49" w:rsidDel="00CA62C6" w:rsidRDefault="00362463" w:rsidP="00362463">
            <w:pPr>
              <w:jc w:val="center"/>
              <w:rPr>
                <w:del w:id="270" w:author="QIANHUI LI" w:date="2019-11-04T18:06:00Z"/>
                <w:rFonts w:ascii="Garamond" w:hAnsi="Garamond" w:cs="Calibri"/>
                <w:color w:val="000000"/>
              </w:rPr>
            </w:pPr>
            <w:del w:id="271" w:author="QIANHUI LI" w:date="2019-11-04T18:06:00Z">
              <w:r w:rsidRPr="00554C49" w:rsidDel="00CA62C6">
                <w:rPr>
                  <w:rFonts w:ascii="Garamond" w:hAnsi="Garamond" w:cs="Calibri"/>
                  <w:color w:val="000000"/>
                </w:rPr>
                <w:delText>5290</w:delText>
              </w:r>
            </w:del>
          </w:p>
        </w:tc>
        <w:tc>
          <w:tcPr>
            <w:tcW w:w="1010" w:type="dxa"/>
            <w:tcBorders>
              <w:top w:val="nil"/>
              <w:left w:val="single" w:sz="4" w:space="0" w:color="auto"/>
              <w:bottom w:val="nil"/>
              <w:right w:val="nil"/>
            </w:tcBorders>
            <w:shd w:val="clear" w:color="auto" w:fill="auto"/>
            <w:noWrap/>
            <w:vAlign w:val="bottom"/>
            <w:hideMark/>
          </w:tcPr>
          <w:p w14:paraId="4E7C34AF" w14:textId="6CFC5E75" w:rsidR="00362463" w:rsidRPr="00554C49" w:rsidDel="00CA62C6" w:rsidRDefault="00362463" w:rsidP="00362463">
            <w:pPr>
              <w:jc w:val="center"/>
              <w:rPr>
                <w:del w:id="272" w:author="QIANHUI LI" w:date="2019-11-04T18:06:00Z"/>
                <w:rFonts w:ascii="Garamond" w:hAnsi="Garamond" w:cs="Calibri"/>
                <w:color w:val="000000"/>
              </w:rPr>
            </w:pPr>
            <w:del w:id="273" w:author="QIANHUI LI" w:date="2019-11-04T18:06:00Z">
              <w:r w:rsidRPr="00554C49" w:rsidDel="00CA62C6">
                <w:rPr>
                  <w:rFonts w:ascii="Garamond" w:hAnsi="Garamond" w:cs="Calibri"/>
                  <w:color w:val="000000"/>
                </w:rPr>
                <w:delText>6939</w:delText>
              </w:r>
            </w:del>
          </w:p>
        </w:tc>
      </w:tr>
      <w:tr w:rsidR="00362463" w:rsidRPr="002B53C9" w:rsidDel="00CA62C6" w14:paraId="1F541F8E" w14:textId="2987AE0A" w:rsidTr="0036637D">
        <w:trPr>
          <w:divId w:val="314455601"/>
          <w:trHeight w:val="320"/>
          <w:jc w:val="center"/>
          <w:del w:id="274" w:author="QIANHUI LI" w:date="2019-11-04T18:06:00Z"/>
        </w:trPr>
        <w:tc>
          <w:tcPr>
            <w:tcW w:w="2203" w:type="dxa"/>
            <w:tcBorders>
              <w:top w:val="nil"/>
              <w:left w:val="nil"/>
              <w:bottom w:val="double" w:sz="6" w:space="0" w:color="auto"/>
              <w:right w:val="nil"/>
            </w:tcBorders>
            <w:shd w:val="clear" w:color="auto" w:fill="auto"/>
            <w:noWrap/>
            <w:vAlign w:val="bottom"/>
            <w:hideMark/>
          </w:tcPr>
          <w:p w14:paraId="61BBFE2E" w14:textId="62BEF8BA" w:rsidR="00362463" w:rsidRPr="00554C49" w:rsidDel="00CA62C6" w:rsidRDefault="00362463" w:rsidP="00362463">
            <w:pPr>
              <w:rPr>
                <w:del w:id="275" w:author="QIANHUI LI" w:date="2019-11-04T18:06:00Z"/>
                <w:rFonts w:ascii="Garamond" w:hAnsi="Garamond" w:cs="Calibri"/>
                <w:color w:val="000000"/>
              </w:rPr>
            </w:pPr>
            <w:del w:id="276" w:author="QIANHUI LI" w:date="2019-11-04T18:06:00Z">
              <w:r w:rsidRPr="00554C49" w:rsidDel="00CA62C6">
                <w:rPr>
                  <w:rFonts w:ascii="Garamond" w:hAnsi="Garamond" w:cs="Calibri"/>
                  <w:color w:val="000000"/>
                </w:rPr>
                <w:delText> </w:delText>
              </w:r>
            </w:del>
          </w:p>
        </w:tc>
        <w:tc>
          <w:tcPr>
            <w:tcW w:w="829" w:type="dxa"/>
            <w:tcBorders>
              <w:top w:val="nil"/>
              <w:left w:val="nil"/>
              <w:bottom w:val="double" w:sz="6" w:space="0" w:color="auto"/>
              <w:right w:val="single" w:sz="4" w:space="0" w:color="auto"/>
            </w:tcBorders>
            <w:shd w:val="clear" w:color="auto" w:fill="auto"/>
            <w:noWrap/>
            <w:vAlign w:val="bottom"/>
            <w:hideMark/>
          </w:tcPr>
          <w:p w14:paraId="041315CA" w14:textId="12E7B4F4" w:rsidR="00362463" w:rsidRPr="00554C49" w:rsidDel="00CA62C6" w:rsidRDefault="00362463" w:rsidP="00362463">
            <w:pPr>
              <w:jc w:val="center"/>
              <w:rPr>
                <w:del w:id="277" w:author="QIANHUI LI" w:date="2019-11-04T18:06:00Z"/>
                <w:rFonts w:ascii="Garamond" w:hAnsi="Garamond" w:cs="Calibri"/>
                <w:color w:val="000000"/>
              </w:rPr>
            </w:pPr>
            <w:del w:id="278" w:author="QIANHUI LI" w:date="2019-11-04T18:06:00Z">
              <w:r w:rsidRPr="00554C49" w:rsidDel="00CA62C6">
                <w:rPr>
                  <w:rFonts w:ascii="Garamond" w:hAnsi="Garamond" w:cs="Calibri"/>
                  <w:color w:val="000000"/>
                </w:rPr>
                <w:delText>Total</w:delText>
              </w:r>
            </w:del>
          </w:p>
        </w:tc>
        <w:tc>
          <w:tcPr>
            <w:tcW w:w="819" w:type="dxa"/>
            <w:tcBorders>
              <w:top w:val="nil"/>
              <w:left w:val="nil"/>
              <w:bottom w:val="double" w:sz="6" w:space="0" w:color="auto"/>
              <w:right w:val="nil"/>
            </w:tcBorders>
            <w:shd w:val="clear" w:color="auto" w:fill="auto"/>
            <w:noWrap/>
            <w:vAlign w:val="bottom"/>
            <w:hideMark/>
          </w:tcPr>
          <w:p w14:paraId="6B378926" w14:textId="02159F19" w:rsidR="00362463" w:rsidRPr="00554C49" w:rsidDel="00CA62C6" w:rsidRDefault="00362463" w:rsidP="00362463">
            <w:pPr>
              <w:jc w:val="center"/>
              <w:rPr>
                <w:del w:id="279" w:author="QIANHUI LI" w:date="2019-11-04T18:06:00Z"/>
                <w:rFonts w:ascii="Garamond" w:hAnsi="Garamond" w:cs="Calibri"/>
                <w:color w:val="000000"/>
              </w:rPr>
            </w:pPr>
            <w:del w:id="280" w:author="QIANHUI LI" w:date="2019-11-04T18:06:00Z">
              <w:r w:rsidRPr="00554C49" w:rsidDel="00CA62C6">
                <w:rPr>
                  <w:rFonts w:ascii="Garamond" w:hAnsi="Garamond" w:cs="Calibri"/>
                  <w:color w:val="000000"/>
                </w:rPr>
                <w:delText>8623</w:delText>
              </w:r>
            </w:del>
          </w:p>
        </w:tc>
        <w:tc>
          <w:tcPr>
            <w:tcW w:w="819" w:type="dxa"/>
            <w:tcBorders>
              <w:top w:val="nil"/>
              <w:left w:val="nil"/>
              <w:bottom w:val="double" w:sz="6" w:space="0" w:color="auto"/>
              <w:right w:val="single" w:sz="4" w:space="0" w:color="auto"/>
            </w:tcBorders>
            <w:shd w:val="clear" w:color="auto" w:fill="auto"/>
            <w:noWrap/>
            <w:vAlign w:val="bottom"/>
            <w:hideMark/>
          </w:tcPr>
          <w:p w14:paraId="4C955B6F" w14:textId="1A64AC23" w:rsidR="00362463" w:rsidRPr="00554C49" w:rsidDel="00CA62C6" w:rsidRDefault="00362463" w:rsidP="00362463">
            <w:pPr>
              <w:jc w:val="center"/>
              <w:rPr>
                <w:del w:id="281" w:author="QIANHUI LI" w:date="2019-11-04T18:06:00Z"/>
                <w:rFonts w:ascii="Garamond" w:hAnsi="Garamond" w:cs="Calibri"/>
                <w:color w:val="000000"/>
              </w:rPr>
            </w:pPr>
            <w:del w:id="282" w:author="QIANHUI LI" w:date="2019-11-04T18:06:00Z">
              <w:r w:rsidRPr="00554C49" w:rsidDel="00CA62C6">
                <w:rPr>
                  <w:rFonts w:ascii="Garamond" w:hAnsi="Garamond" w:cs="Calibri"/>
                  <w:color w:val="000000"/>
                </w:rPr>
                <w:delText>8555</w:delText>
              </w:r>
            </w:del>
          </w:p>
        </w:tc>
        <w:tc>
          <w:tcPr>
            <w:tcW w:w="1010" w:type="dxa"/>
            <w:tcBorders>
              <w:top w:val="single" w:sz="4" w:space="0" w:color="auto"/>
              <w:left w:val="nil"/>
              <w:bottom w:val="double" w:sz="6" w:space="0" w:color="auto"/>
              <w:right w:val="nil"/>
            </w:tcBorders>
            <w:shd w:val="clear" w:color="auto" w:fill="auto"/>
            <w:noWrap/>
            <w:vAlign w:val="bottom"/>
            <w:hideMark/>
          </w:tcPr>
          <w:p w14:paraId="18E18911" w14:textId="7B6695A4" w:rsidR="00362463" w:rsidRPr="00554C49" w:rsidDel="00CA62C6" w:rsidRDefault="00362463" w:rsidP="00362463">
            <w:pPr>
              <w:jc w:val="center"/>
              <w:rPr>
                <w:del w:id="283" w:author="QIANHUI LI" w:date="2019-11-04T18:06:00Z"/>
                <w:rFonts w:ascii="Garamond" w:hAnsi="Garamond" w:cs="Calibri"/>
                <w:color w:val="000000"/>
              </w:rPr>
            </w:pPr>
            <w:del w:id="284" w:author="QIANHUI LI" w:date="2019-11-04T18:06:00Z">
              <w:r w:rsidRPr="00554C49" w:rsidDel="00CA62C6">
                <w:rPr>
                  <w:rFonts w:ascii="Garamond" w:hAnsi="Garamond" w:cs="Calibri"/>
                  <w:color w:val="000000"/>
                </w:rPr>
                <w:delText>34356</w:delText>
              </w:r>
            </w:del>
          </w:p>
        </w:tc>
      </w:tr>
    </w:tbl>
    <w:p w14:paraId="794B3DE9" w14:textId="2652CB9E" w:rsidR="00362463" w:rsidRPr="002B53C9" w:rsidDel="00CA62C6" w:rsidRDefault="00362463" w:rsidP="00CA26D8">
      <w:pPr>
        <w:spacing w:line="360" w:lineRule="auto"/>
        <w:rPr>
          <w:del w:id="285" w:author="QIANHUI LI" w:date="2019-11-04T18:06:00Z"/>
          <w:rFonts w:ascii="Garamond" w:hAnsi="Garamond"/>
        </w:rPr>
      </w:pPr>
      <w:del w:id="286" w:author="QIANHUI LI" w:date="2019-11-04T18:06:00Z">
        <w:r w:rsidRPr="00554C49" w:rsidDel="00CA62C6">
          <w:rPr>
            <w:rFonts w:ascii="Garamond" w:hAnsi="Garamond"/>
          </w:rPr>
          <w:fldChar w:fldCharType="end"/>
        </w:r>
      </w:del>
    </w:p>
    <w:tbl>
      <w:tblPr>
        <w:tblW w:w="5680" w:type="dxa"/>
        <w:jc w:val="center"/>
        <w:tblLook w:val="04A0" w:firstRow="1" w:lastRow="0" w:firstColumn="1" w:lastColumn="0" w:noHBand="0" w:noVBand="1"/>
      </w:tblPr>
      <w:tblGrid>
        <w:gridCol w:w="2203"/>
        <w:gridCol w:w="829"/>
        <w:gridCol w:w="819"/>
        <w:gridCol w:w="819"/>
        <w:gridCol w:w="1010"/>
      </w:tblGrid>
      <w:tr w:rsidR="00362463" w:rsidRPr="002B53C9" w:rsidDel="00CA62C6" w14:paraId="601D43A7" w14:textId="266DAEE4" w:rsidTr="0036637D">
        <w:trPr>
          <w:trHeight w:val="340"/>
          <w:jc w:val="center"/>
          <w:del w:id="287" w:author="QIANHUI LI" w:date="2019-11-04T18:06:00Z"/>
        </w:trPr>
        <w:tc>
          <w:tcPr>
            <w:tcW w:w="5680" w:type="dxa"/>
            <w:gridSpan w:val="5"/>
            <w:tcBorders>
              <w:top w:val="nil"/>
              <w:left w:val="nil"/>
              <w:bottom w:val="double" w:sz="6" w:space="0" w:color="auto"/>
              <w:right w:val="nil"/>
            </w:tcBorders>
            <w:shd w:val="clear" w:color="auto" w:fill="auto"/>
            <w:noWrap/>
            <w:vAlign w:val="center"/>
            <w:hideMark/>
          </w:tcPr>
          <w:p w14:paraId="5692FDBE" w14:textId="4BF8E4C8" w:rsidR="00362463" w:rsidRPr="002B53C9" w:rsidDel="00CA62C6" w:rsidRDefault="00362463" w:rsidP="00C543C4">
            <w:pPr>
              <w:jc w:val="center"/>
              <w:rPr>
                <w:del w:id="288" w:author="QIANHUI LI" w:date="2019-11-04T18:06:00Z"/>
                <w:rFonts w:ascii="Garamond" w:hAnsi="Garamond" w:cs="Calibri"/>
                <w:color w:val="000000"/>
                <w:rPrChange w:id="289" w:author="QIANHUI LI" w:date="2019-11-06T22:12:00Z">
                  <w:rPr>
                    <w:del w:id="290" w:author="QIANHUI LI" w:date="2019-11-04T18:06:00Z"/>
                    <w:rFonts w:ascii="Garamond" w:hAnsi="Garamond" w:cs="Calibri"/>
                    <w:b/>
                    <w:bCs/>
                    <w:color w:val="000000"/>
                  </w:rPr>
                </w:rPrChange>
              </w:rPr>
            </w:pPr>
            <w:del w:id="291" w:author="QIANHUI LI" w:date="2019-11-04T18:06:00Z">
              <w:r w:rsidRPr="002B53C9" w:rsidDel="00CA62C6">
                <w:rPr>
                  <w:rFonts w:ascii="Garamond" w:hAnsi="Garamond" w:cs="Calibri"/>
                  <w:color w:val="000000"/>
                  <w:rPrChange w:id="292" w:author="QIANHUI LI" w:date="2019-11-06T22:12:00Z">
                    <w:rPr>
                      <w:rFonts w:ascii="Garamond" w:hAnsi="Garamond" w:cs="Calibri"/>
                      <w:b/>
                      <w:bCs/>
                      <w:color w:val="000000"/>
                    </w:rPr>
                  </w:rPrChange>
                </w:rPr>
                <w:delText xml:space="preserve">Table--Confusion matrix of </w:delText>
              </w:r>
              <w:r w:rsidR="00973688" w:rsidRPr="002B53C9" w:rsidDel="00CA62C6">
                <w:rPr>
                  <w:rFonts w:ascii="Garamond" w:hAnsi="Garamond" w:cs="Calibri"/>
                  <w:color w:val="000000"/>
                  <w:rPrChange w:id="293" w:author="QIANHUI LI" w:date="2019-11-06T22:12:00Z">
                    <w:rPr>
                      <w:rFonts w:ascii="Garamond" w:hAnsi="Garamond" w:cs="Calibri"/>
                      <w:b/>
                      <w:bCs/>
                      <w:color w:val="000000"/>
                    </w:rPr>
                  </w:rPrChange>
                </w:rPr>
                <w:delText>LR</w:delText>
              </w:r>
              <w:r w:rsidRPr="002B53C9" w:rsidDel="00CA62C6">
                <w:rPr>
                  <w:rFonts w:ascii="Garamond" w:hAnsi="Garamond" w:cs="Calibri"/>
                  <w:color w:val="000000"/>
                  <w:rPrChange w:id="294" w:author="QIANHUI LI" w:date="2019-11-06T22:12:00Z">
                    <w:rPr>
                      <w:rFonts w:ascii="Garamond" w:hAnsi="Garamond" w:cs="Calibri"/>
                      <w:b/>
                      <w:bCs/>
                      <w:color w:val="000000"/>
                    </w:rPr>
                  </w:rPrChange>
                </w:rPr>
                <w:delText xml:space="preserve"> with test data</w:delText>
              </w:r>
            </w:del>
          </w:p>
        </w:tc>
      </w:tr>
      <w:tr w:rsidR="00362463" w:rsidRPr="002B53C9" w:rsidDel="00CA62C6" w14:paraId="2EBF9780" w14:textId="44B16DF4" w:rsidTr="0036637D">
        <w:trPr>
          <w:trHeight w:val="320"/>
          <w:jc w:val="center"/>
          <w:del w:id="295" w:author="QIANHUI LI" w:date="2019-11-04T18:06:00Z"/>
        </w:trPr>
        <w:tc>
          <w:tcPr>
            <w:tcW w:w="2203" w:type="dxa"/>
            <w:tcBorders>
              <w:top w:val="nil"/>
              <w:left w:val="nil"/>
              <w:bottom w:val="nil"/>
              <w:right w:val="nil"/>
            </w:tcBorders>
            <w:shd w:val="clear" w:color="auto" w:fill="auto"/>
            <w:noWrap/>
            <w:vAlign w:val="bottom"/>
            <w:hideMark/>
          </w:tcPr>
          <w:p w14:paraId="5DB95181" w14:textId="58DB1953" w:rsidR="00362463" w:rsidRPr="002B53C9" w:rsidDel="00CA62C6" w:rsidRDefault="00362463" w:rsidP="00C543C4">
            <w:pPr>
              <w:jc w:val="center"/>
              <w:rPr>
                <w:del w:id="296" w:author="QIANHUI LI" w:date="2019-11-04T18:06:00Z"/>
                <w:rFonts w:ascii="Garamond" w:hAnsi="Garamond" w:cs="Calibri"/>
                <w:color w:val="000000"/>
                <w:rPrChange w:id="297" w:author="QIANHUI LI" w:date="2019-11-06T22:12:00Z">
                  <w:rPr>
                    <w:del w:id="298" w:author="QIANHUI LI" w:date="2019-11-04T18:06:00Z"/>
                    <w:rFonts w:ascii="Garamond" w:hAnsi="Garamond" w:cs="Calibri"/>
                    <w:b/>
                    <w:bCs/>
                    <w:color w:val="000000"/>
                  </w:rPr>
                </w:rPrChange>
              </w:rPr>
            </w:pPr>
          </w:p>
        </w:tc>
        <w:tc>
          <w:tcPr>
            <w:tcW w:w="829" w:type="dxa"/>
            <w:tcBorders>
              <w:top w:val="nil"/>
              <w:left w:val="nil"/>
              <w:bottom w:val="nil"/>
              <w:right w:val="nil"/>
            </w:tcBorders>
            <w:shd w:val="clear" w:color="auto" w:fill="auto"/>
            <w:noWrap/>
            <w:vAlign w:val="bottom"/>
            <w:hideMark/>
          </w:tcPr>
          <w:p w14:paraId="2978BB06" w14:textId="68675D57" w:rsidR="00362463" w:rsidRPr="002B53C9" w:rsidDel="00CA62C6" w:rsidRDefault="00362463" w:rsidP="00C543C4">
            <w:pPr>
              <w:rPr>
                <w:del w:id="299" w:author="QIANHUI LI" w:date="2019-11-04T18:06:00Z"/>
                <w:rFonts w:ascii="Garamond" w:hAnsi="Garamond"/>
              </w:rPr>
            </w:pPr>
          </w:p>
        </w:tc>
        <w:tc>
          <w:tcPr>
            <w:tcW w:w="2648" w:type="dxa"/>
            <w:gridSpan w:val="3"/>
            <w:tcBorders>
              <w:top w:val="nil"/>
              <w:left w:val="single" w:sz="4" w:space="0" w:color="auto"/>
              <w:bottom w:val="nil"/>
              <w:right w:val="nil"/>
            </w:tcBorders>
            <w:shd w:val="clear" w:color="auto" w:fill="auto"/>
            <w:noWrap/>
            <w:vAlign w:val="bottom"/>
            <w:hideMark/>
          </w:tcPr>
          <w:p w14:paraId="17ABA402" w14:textId="10DE8C1A" w:rsidR="00362463" w:rsidRPr="00554C49" w:rsidDel="00CA62C6" w:rsidRDefault="00362463" w:rsidP="00C543C4">
            <w:pPr>
              <w:jc w:val="center"/>
              <w:rPr>
                <w:del w:id="300" w:author="QIANHUI LI" w:date="2019-11-04T18:06:00Z"/>
                <w:rFonts w:ascii="Garamond" w:hAnsi="Garamond" w:cs="Calibri"/>
                <w:color w:val="000000"/>
              </w:rPr>
            </w:pPr>
            <w:del w:id="301" w:author="QIANHUI LI" w:date="2019-11-04T18:06:00Z">
              <w:r w:rsidRPr="00554C49" w:rsidDel="00CA62C6">
                <w:rPr>
                  <w:rFonts w:ascii="Garamond" w:hAnsi="Garamond" w:cs="Calibri"/>
                  <w:color w:val="000000"/>
                </w:rPr>
                <w:delText>Predicted subscription status</w:delText>
              </w:r>
            </w:del>
          </w:p>
        </w:tc>
      </w:tr>
      <w:tr w:rsidR="00362463" w:rsidRPr="002B53C9" w:rsidDel="00CA62C6" w14:paraId="7B87C81E" w14:textId="1919B2F5" w:rsidTr="0036637D">
        <w:trPr>
          <w:trHeight w:val="300"/>
          <w:jc w:val="center"/>
          <w:del w:id="302" w:author="QIANHUI LI" w:date="2019-11-04T18:06:00Z"/>
        </w:trPr>
        <w:tc>
          <w:tcPr>
            <w:tcW w:w="2203" w:type="dxa"/>
            <w:tcBorders>
              <w:top w:val="nil"/>
              <w:left w:val="nil"/>
              <w:bottom w:val="single" w:sz="4" w:space="0" w:color="auto"/>
              <w:right w:val="nil"/>
            </w:tcBorders>
            <w:shd w:val="clear" w:color="auto" w:fill="auto"/>
            <w:noWrap/>
            <w:vAlign w:val="bottom"/>
            <w:hideMark/>
          </w:tcPr>
          <w:p w14:paraId="0723DAE0" w14:textId="10FB1E58" w:rsidR="00362463" w:rsidRPr="00554C49" w:rsidDel="00CA62C6" w:rsidRDefault="00362463" w:rsidP="00C543C4">
            <w:pPr>
              <w:rPr>
                <w:del w:id="303" w:author="QIANHUI LI" w:date="2019-11-04T18:06:00Z"/>
                <w:rFonts w:ascii="Garamond" w:hAnsi="Garamond" w:cs="Calibri"/>
                <w:color w:val="000000"/>
              </w:rPr>
            </w:pPr>
            <w:del w:id="304" w:author="QIANHUI LI" w:date="2019-11-04T18:06:00Z">
              <w:r w:rsidRPr="002B53C9" w:rsidDel="00CA62C6">
                <w:rPr>
                  <w:rFonts w:ascii="Garamond" w:hAnsi="Garamond" w:cs="Calibri"/>
                  <w:color w:val="000000"/>
                </w:rPr>
                <w:delText> </w:delText>
              </w:r>
            </w:del>
          </w:p>
        </w:tc>
        <w:tc>
          <w:tcPr>
            <w:tcW w:w="829" w:type="dxa"/>
            <w:tcBorders>
              <w:top w:val="nil"/>
              <w:left w:val="nil"/>
              <w:bottom w:val="single" w:sz="4" w:space="0" w:color="auto"/>
              <w:right w:val="nil"/>
            </w:tcBorders>
            <w:shd w:val="clear" w:color="auto" w:fill="auto"/>
            <w:noWrap/>
            <w:vAlign w:val="bottom"/>
            <w:hideMark/>
          </w:tcPr>
          <w:p w14:paraId="059080E5" w14:textId="66517A0D" w:rsidR="00362463" w:rsidRPr="00554C49" w:rsidDel="00CA62C6" w:rsidRDefault="00362463" w:rsidP="00C543C4">
            <w:pPr>
              <w:rPr>
                <w:del w:id="305" w:author="QIANHUI LI" w:date="2019-11-04T18:06:00Z"/>
                <w:rFonts w:ascii="Garamond" w:hAnsi="Garamond" w:cs="Calibri"/>
                <w:color w:val="000000"/>
              </w:rPr>
            </w:pPr>
            <w:del w:id="306" w:author="QIANHUI LI" w:date="2019-11-04T18:06:00Z">
              <w:r w:rsidRPr="00554C49" w:rsidDel="00CA62C6">
                <w:rPr>
                  <w:rFonts w:ascii="Garamond" w:hAnsi="Garamond" w:cs="Calibri"/>
                  <w:color w:val="000000"/>
                </w:rPr>
                <w:delText> </w:delText>
              </w:r>
            </w:del>
          </w:p>
        </w:tc>
        <w:tc>
          <w:tcPr>
            <w:tcW w:w="819" w:type="dxa"/>
            <w:tcBorders>
              <w:top w:val="nil"/>
              <w:left w:val="single" w:sz="4" w:space="0" w:color="auto"/>
              <w:bottom w:val="single" w:sz="4" w:space="0" w:color="auto"/>
              <w:right w:val="nil"/>
            </w:tcBorders>
            <w:shd w:val="clear" w:color="auto" w:fill="auto"/>
            <w:noWrap/>
            <w:vAlign w:val="bottom"/>
            <w:hideMark/>
          </w:tcPr>
          <w:p w14:paraId="13AD898A" w14:textId="283964EE" w:rsidR="00362463" w:rsidRPr="00554C49" w:rsidDel="00CA62C6" w:rsidRDefault="00362463" w:rsidP="00C543C4">
            <w:pPr>
              <w:jc w:val="center"/>
              <w:rPr>
                <w:del w:id="307" w:author="QIANHUI LI" w:date="2019-11-04T18:06:00Z"/>
                <w:rFonts w:ascii="Garamond" w:hAnsi="Garamond" w:cs="Calibri"/>
                <w:color w:val="000000"/>
              </w:rPr>
            </w:pPr>
            <w:del w:id="308" w:author="QIANHUI LI" w:date="2019-11-04T18:06:00Z">
              <w:r w:rsidRPr="00554C49" w:rsidDel="00CA62C6">
                <w:rPr>
                  <w:rFonts w:ascii="Garamond" w:hAnsi="Garamond" w:cs="Calibri"/>
                  <w:color w:val="000000"/>
                </w:rPr>
                <w:delText>No</w:delText>
              </w:r>
            </w:del>
          </w:p>
        </w:tc>
        <w:tc>
          <w:tcPr>
            <w:tcW w:w="819" w:type="dxa"/>
            <w:tcBorders>
              <w:top w:val="nil"/>
              <w:left w:val="nil"/>
              <w:bottom w:val="single" w:sz="4" w:space="0" w:color="auto"/>
              <w:right w:val="nil"/>
            </w:tcBorders>
            <w:shd w:val="clear" w:color="auto" w:fill="auto"/>
            <w:noWrap/>
            <w:vAlign w:val="bottom"/>
            <w:hideMark/>
          </w:tcPr>
          <w:p w14:paraId="03823D64" w14:textId="3C98F1A6" w:rsidR="00362463" w:rsidRPr="00554C49" w:rsidDel="00CA62C6" w:rsidRDefault="00362463" w:rsidP="00C543C4">
            <w:pPr>
              <w:jc w:val="center"/>
              <w:rPr>
                <w:del w:id="309" w:author="QIANHUI LI" w:date="2019-11-04T18:06:00Z"/>
                <w:rFonts w:ascii="Garamond" w:hAnsi="Garamond" w:cs="Calibri"/>
                <w:color w:val="000000"/>
              </w:rPr>
            </w:pPr>
            <w:del w:id="310" w:author="QIANHUI LI" w:date="2019-11-04T18:06:00Z">
              <w:r w:rsidRPr="00554C49" w:rsidDel="00CA62C6">
                <w:rPr>
                  <w:rFonts w:ascii="Garamond" w:hAnsi="Garamond" w:cs="Calibri"/>
                  <w:color w:val="000000"/>
                </w:rPr>
                <w:delText>Yes</w:delText>
              </w:r>
            </w:del>
          </w:p>
        </w:tc>
        <w:tc>
          <w:tcPr>
            <w:tcW w:w="1010" w:type="dxa"/>
            <w:tcBorders>
              <w:top w:val="nil"/>
              <w:left w:val="single" w:sz="4" w:space="0" w:color="auto"/>
              <w:bottom w:val="single" w:sz="4" w:space="0" w:color="auto"/>
              <w:right w:val="nil"/>
            </w:tcBorders>
            <w:shd w:val="clear" w:color="auto" w:fill="auto"/>
            <w:noWrap/>
            <w:vAlign w:val="bottom"/>
            <w:hideMark/>
          </w:tcPr>
          <w:p w14:paraId="3679D908" w14:textId="5DE0EE10" w:rsidR="00362463" w:rsidRPr="00554C49" w:rsidDel="00CA62C6" w:rsidRDefault="00362463" w:rsidP="00C543C4">
            <w:pPr>
              <w:jc w:val="center"/>
              <w:rPr>
                <w:del w:id="311" w:author="QIANHUI LI" w:date="2019-11-04T18:06:00Z"/>
                <w:rFonts w:ascii="Garamond" w:hAnsi="Garamond" w:cs="Calibri"/>
                <w:color w:val="000000"/>
              </w:rPr>
            </w:pPr>
            <w:del w:id="312" w:author="QIANHUI LI" w:date="2019-11-04T18:06:00Z">
              <w:r w:rsidRPr="00554C49" w:rsidDel="00CA62C6">
                <w:rPr>
                  <w:rFonts w:ascii="Garamond" w:hAnsi="Garamond" w:cs="Calibri"/>
                  <w:color w:val="000000"/>
                </w:rPr>
                <w:delText>Total</w:delText>
              </w:r>
            </w:del>
          </w:p>
        </w:tc>
      </w:tr>
      <w:tr w:rsidR="00362463" w:rsidRPr="002B53C9" w:rsidDel="00CA62C6" w14:paraId="0E9262DC" w14:textId="5EC5E9EE" w:rsidTr="0036637D">
        <w:trPr>
          <w:trHeight w:val="480"/>
          <w:jc w:val="center"/>
          <w:del w:id="313" w:author="QIANHUI LI" w:date="2019-11-04T18:06:00Z"/>
        </w:trPr>
        <w:tc>
          <w:tcPr>
            <w:tcW w:w="2203" w:type="dxa"/>
            <w:vMerge w:val="restart"/>
            <w:tcBorders>
              <w:top w:val="nil"/>
              <w:left w:val="nil"/>
              <w:bottom w:val="nil"/>
              <w:right w:val="nil"/>
            </w:tcBorders>
            <w:shd w:val="clear" w:color="auto" w:fill="auto"/>
            <w:vAlign w:val="center"/>
            <w:hideMark/>
          </w:tcPr>
          <w:p w14:paraId="23151A4A" w14:textId="4ED293EE" w:rsidR="00362463" w:rsidRPr="00554C49" w:rsidDel="00CA62C6" w:rsidRDefault="00362463" w:rsidP="00C543C4">
            <w:pPr>
              <w:jc w:val="center"/>
              <w:rPr>
                <w:del w:id="314" w:author="QIANHUI LI" w:date="2019-11-04T18:06:00Z"/>
                <w:rFonts w:ascii="Garamond" w:hAnsi="Garamond" w:cs="Calibri"/>
                <w:color w:val="000000"/>
              </w:rPr>
            </w:pPr>
            <w:del w:id="315" w:author="QIANHUI LI" w:date="2019-11-04T18:06:00Z">
              <w:r w:rsidRPr="002B53C9" w:rsidDel="00CA62C6">
                <w:rPr>
                  <w:rFonts w:ascii="Garamond" w:hAnsi="Garamond" w:cs="Calibri"/>
                  <w:color w:val="000000"/>
                </w:rPr>
                <w:delText>True subscription status</w:delText>
              </w:r>
            </w:del>
          </w:p>
        </w:tc>
        <w:tc>
          <w:tcPr>
            <w:tcW w:w="829" w:type="dxa"/>
            <w:tcBorders>
              <w:top w:val="nil"/>
              <w:left w:val="nil"/>
              <w:bottom w:val="nil"/>
              <w:right w:val="nil"/>
            </w:tcBorders>
            <w:shd w:val="clear" w:color="auto" w:fill="auto"/>
            <w:noWrap/>
            <w:vAlign w:val="bottom"/>
            <w:hideMark/>
          </w:tcPr>
          <w:p w14:paraId="7B9E583B" w14:textId="382983C1" w:rsidR="00362463" w:rsidRPr="00554C49" w:rsidDel="00CA62C6" w:rsidRDefault="00362463" w:rsidP="00C543C4">
            <w:pPr>
              <w:jc w:val="center"/>
              <w:rPr>
                <w:del w:id="316" w:author="QIANHUI LI" w:date="2019-11-04T18:06:00Z"/>
                <w:rFonts w:ascii="Garamond" w:hAnsi="Garamond" w:cs="Calibri"/>
                <w:color w:val="000000"/>
              </w:rPr>
            </w:pPr>
            <w:del w:id="317" w:author="QIANHUI LI" w:date="2019-11-04T18:06:00Z">
              <w:r w:rsidRPr="00554C49" w:rsidDel="00CA62C6">
                <w:rPr>
                  <w:rFonts w:ascii="Garamond" w:hAnsi="Garamond" w:cs="Calibri"/>
                  <w:color w:val="000000"/>
                </w:rPr>
                <w:delText>No</w:delText>
              </w:r>
            </w:del>
          </w:p>
        </w:tc>
        <w:tc>
          <w:tcPr>
            <w:tcW w:w="819" w:type="dxa"/>
            <w:tcBorders>
              <w:top w:val="nil"/>
              <w:left w:val="single" w:sz="4" w:space="0" w:color="auto"/>
              <w:bottom w:val="nil"/>
              <w:right w:val="nil"/>
            </w:tcBorders>
            <w:shd w:val="clear" w:color="auto" w:fill="auto"/>
            <w:noWrap/>
            <w:vAlign w:val="bottom"/>
            <w:hideMark/>
          </w:tcPr>
          <w:p w14:paraId="04ABB6FD" w14:textId="2BB05C0E" w:rsidR="00362463" w:rsidRPr="00554C49" w:rsidDel="00CA62C6" w:rsidRDefault="00362463" w:rsidP="00C543C4">
            <w:pPr>
              <w:jc w:val="center"/>
              <w:rPr>
                <w:del w:id="318" w:author="QIANHUI LI" w:date="2019-11-04T18:06:00Z"/>
                <w:rFonts w:ascii="Garamond" w:hAnsi="Garamond" w:cs="Calibri"/>
                <w:color w:val="000000"/>
              </w:rPr>
            </w:pPr>
          </w:p>
        </w:tc>
        <w:tc>
          <w:tcPr>
            <w:tcW w:w="819" w:type="dxa"/>
            <w:tcBorders>
              <w:top w:val="nil"/>
              <w:left w:val="nil"/>
              <w:bottom w:val="nil"/>
              <w:right w:val="nil"/>
            </w:tcBorders>
            <w:shd w:val="clear" w:color="auto" w:fill="auto"/>
            <w:noWrap/>
            <w:vAlign w:val="bottom"/>
            <w:hideMark/>
          </w:tcPr>
          <w:p w14:paraId="4A97BC96" w14:textId="27C84FDE" w:rsidR="00362463" w:rsidRPr="00554C49" w:rsidDel="00CA62C6" w:rsidRDefault="00362463" w:rsidP="00C543C4">
            <w:pPr>
              <w:jc w:val="center"/>
              <w:rPr>
                <w:del w:id="319" w:author="QIANHUI LI" w:date="2019-11-04T18:06:00Z"/>
                <w:rFonts w:ascii="Garamond" w:hAnsi="Garamond" w:cs="Calibri"/>
                <w:color w:val="000000"/>
              </w:rPr>
            </w:pPr>
          </w:p>
        </w:tc>
        <w:tc>
          <w:tcPr>
            <w:tcW w:w="1010" w:type="dxa"/>
            <w:tcBorders>
              <w:top w:val="nil"/>
              <w:left w:val="single" w:sz="4" w:space="0" w:color="auto"/>
              <w:bottom w:val="nil"/>
              <w:right w:val="nil"/>
            </w:tcBorders>
            <w:shd w:val="clear" w:color="auto" w:fill="auto"/>
            <w:noWrap/>
            <w:vAlign w:val="bottom"/>
            <w:hideMark/>
          </w:tcPr>
          <w:p w14:paraId="3A2A9491" w14:textId="4AACB5C3" w:rsidR="00362463" w:rsidRPr="00554C49" w:rsidDel="00CA62C6" w:rsidRDefault="00362463" w:rsidP="00C543C4">
            <w:pPr>
              <w:jc w:val="center"/>
              <w:rPr>
                <w:del w:id="320" w:author="QIANHUI LI" w:date="2019-11-04T18:06:00Z"/>
                <w:rFonts w:ascii="Garamond" w:hAnsi="Garamond" w:cs="Calibri"/>
                <w:color w:val="000000"/>
              </w:rPr>
            </w:pPr>
          </w:p>
        </w:tc>
      </w:tr>
      <w:tr w:rsidR="00362463" w:rsidRPr="002B53C9" w:rsidDel="00CA62C6" w14:paraId="05CC8275" w14:textId="76ACDAFD" w:rsidTr="0036637D">
        <w:trPr>
          <w:trHeight w:val="400"/>
          <w:jc w:val="center"/>
          <w:del w:id="321" w:author="QIANHUI LI" w:date="2019-11-04T18:06:00Z"/>
        </w:trPr>
        <w:tc>
          <w:tcPr>
            <w:tcW w:w="2203" w:type="dxa"/>
            <w:vMerge/>
            <w:tcBorders>
              <w:top w:val="nil"/>
              <w:left w:val="nil"/>
              <w:bottom w:val="nil"/>
              <w:right w:val="nil"/>
            </w:tcBorders>
            <w:vAlign w:val="center"/>
            <w:hideMark/>
          </w:tcPr>
          <w:p w14:paraId="20E73FC8" w14:textId="69AC4579" w:rsidR="00362463" w:rsidRPr="002B53C9" w:rsidDel="00CA62C6" w:rsidRDefault="00362463" w:rsidP="00C543C4">
            <w:pPr>
              <w:rPr>
                <w:del w:id="322" w:author="QIANHUI LI" w:date="2019-11-04T18:06:00Z"/>
                <w:rFonts w:ascii="Garamond" w:hAnsi="Garamond" w:cs="Calibri"/>
                <w:color w:val="000000"/>
              </w:rPr>
            </w:pPr>
          </w:p>
        </w:tc>
        <w:tc>
          <w:tcPr>
            <w:tcW w:w="829" w:type="dxa"/>
            <w:tcBorders>
              <w:top w:val="nil"/>
              <w:left w:val="nil"/>
              <w:bottom w:val="single" w:sz="4" w:space="0" w:color="auto"/>
              <w:right w:val="nil"/>
            </w:tcBorders>
            <w:shd w:val="clear" w:color="auto" w:fill="auto"/>
            <w:noWrap/>
            <w:vAlign w:val="bottom"/>
            <w:hideMark/>
          </w:tcPr>
          <w:p w14:paraId="6286956D" w14:textId="315D5A39" w:rsidR="00362463" w:rsidRPr="00554C49" w:rsidDel="00CA62C6" w:rsidRDefault="00362463" w:rsidP="00C543C4">
            <w:pPr>
              <w:jc w:val="center"/>
              <w:rPr>
                <w:del w:id="323" w:author="QIANHUI LI" w:date="2019-11-04T18:06:00Z"/>
                <w:rFonts w:ascii="Garamond" w:hAnsi="Garamond" w:cs="Calibri"/>
                <w:color w:val="000000"/>
              </w:rPr>
            </w:pPr>
            <w:del w:id="324" w:author="QIANHUI LI" w:date="2019-11-04T18:06:00Z">
              <w:r w:rsidRPr="00554C49" w:rsidDel="00CA62C6">
                <w:rPr>
                  <w:rFonts w:ascii="Garamond" w:hAnsi="Garamond" w:cs="Calibri"/>
                  <w:color w:val="000000"/>
                </w:rPr>
                <w:delText>Yes</w:delText>
              </w:r>
            </w:del>
          </w:p>
        </w:tc>
        <w:tc>
          <w:tcPr>
            <w:tcW w:w="819" w:type="dxa"/>
            <w:tcBorders>
              <w:top w:val="nil"/>
              <w:left w:val="single" w:sz="4" w:space="0" w:color="auto"/>
              <w:bottom w:val="single" w:sz="4" w:space="0" w:color="auto"/>
              <w:right w:val="nil"/>
            </w:tcBorders>
            <w:shd w:val="clear" w:color="auto" w:fill="auto"/>
            <w:noWrap/>
            <w:vAlign w:val="bottom"/>
            <w:hideMark/>
          </w:tcPr>
          <w:p w14:paraId="601F5229" w14:textId="655AFE58" w:rsidR="00362463" w:rsidRPr="00554C49" w:rsidDel="00CA62C6" w:rsidRDefault="00362463" w:rsidP="00C543C4">
            <w:pPr>
              <w:jc w:val="center"/>
              <w:rPr>
                <w:del w:id="325" w:author="QIANHUI LI" w:date="2019-11-04T18:06:00Z"/>
                <w:rFonts w:ascii="Garamond" w:hAnsi="Garamond" w:cs="Calibri"/>
                <w:color w:val="000000"/>
              </w:rPr>
            </w:pPr>
          </w:p>
        </w:tc>
        <w:tc>
          <w:tcPr>
            <w:tcW w:w="819" w:type="dxa"/>
            <w:tcBorders>
              <w:top w:val="nil"/>
              <w:left w:val="nil"/>
              <w:bottom w:val="single" w:sz="4" w:space="0" w:color="auto"/>
              <w:right w:val="nil"/>
            </w:tcBorders>
            <w:shd w:val="clear" w:color="auto" w:fill="auto"/>
            <w:noWrap/>
            <w:vAlign w:val="bottom"/>
            <w:hideMark/>
          </w:tcPr>
          <w:p w14:paraId="2C9FC763" w14:textId="6EDC544D" w:rsidR="00362463" w:rsidRPr="00554C49" w:rsidDel="00CA62C6" w:rsidRDefault="00362463" w:rsidP="00C543C4">
            <w:pPr>
              <w:jc w:val="center"/>
              <w:rPr>
                <w:del w:id="326" w:author="QIANHUI LI" w:date="2019-11-04T18:06:00Z"/>
                <w:rFonts w:ascii="Garamond" w:hAnsi="Garamond" w:cs="Calibri"/>
                <w:color w:val="000000"/>
              </w:rPr>
            </w:pPr>
          </w:p>
        </w:tc>
        <w:tc>
          <w:tcPr>
            <w:tcW w:w="1010" w:type="dxa"/>
            <w:tcBorders>
              <w:top w:val="nil"/>
              <w:left w:val="single" w:sz="4" w:space="0" w:color="auto"/>
              <w:bottom w:val="nil"/>
              <w:right w:val="nil"/>
            </w:tcBorders>
            <w:shd w:val="clear" w:color="auto" w:fill="auto"/>
            <w:noWrap/>
            <w:vAlign w:val="bottom"/>
            <w:hideMark/>
          </w:tcPr>
          <w:p w14:paraId="08B0E84D" w14:textId="159B021D" w:rsidR="00362463" w:rsidRPr="00554C49" w:rsidDel="00CA62C6" w:rsidRDefault="00362463" w:rsidP="00C543C4">
            <w:pPr>
              <w:jc w:val="center"/>
              <w:rPr>
                <w:del w:id="327" w:author="QIANHUI LI" w:date="2019-11-04T18:06:00Z"/>
                <w:rFonts w:ascii="Garamond" w:hAnsi="Garamond" w:cs="Calibri"/>
                <w:color w:val="000000"/>
              </w:rPr>
            </w:pPr>
          </w:p>
        </w:tc>
      </w:tr>
      <w:tr w:rsidR="00362463" w:rsidRPr="002B53C9" w:rsidDel="00CA62C6" w14:paraId="26BA7A4D" w14:textId="34D75AC0" w:rsidTr="0036637D">
        <w:trPr>
          <w:trHeight w:val="320"/>
          <w:jc w:val="center"/>
          <w:del w:id="328" w:author="QIANHUI LI" w:date="2019-11-04T18:06:00Z"/>
        </w:trPr>
        <w:tc>
          <w:tcPr>
            <w:tcW w:w="2203" w:type="dxa"/>
            <w:tcBorders>
              <w:top w:val="nil"/>
              <w:left w:val="nil"/>
              <w:bottom w:val="double" w:sz="6" w:space="0" w:color="auto"/>
              <w:right w:val="nil"/>
            </w:tcBorders>
            <w:shd w:val="clear" w:color="auto" w:fill="auto"/>
            <w:noWrap/>
            <w:vAlign w:val="bottom"/>
            <w:hideMark/>
          </w:tcPr>
          <w:p w14:paraId="11B563A0" w14:textId="79ED0DC3" w:rsidR="00362463" w:rsidRPr="00554C49" w:rsidDel="00CA62C6" w:rsidRDefault="00362463" w:rsidP="00C543C4">
            <w:pPr>
              <w:rPr>
                <w:del w:id="329" w:author="QIANHUI LI" w:date="2019-11-04T18:06:00Z"/>
                <w:rFonts w:ascii="Garamond" w:hAnsi="Garamond" w:cs="Calibri"/>
                <w:color w:val="000000"/>
              </w:rPr>
            </w:pPr>
            <w:del w:id="330" w:author="QIANHUI LI" w:date="2019-11-04T18:06:00Z">
              <w:r w:rsidRPr="002B53C9" w:rsidDel="00CA62C6">
                <w:rPr>
                  <w:rFonts w:ascii="Garamond" w:hAnsi="Garamond" w:cs="Calibri"/>
                  <w:color w:val="000000"/>
                </w:rPr>
                <w:delText> </w:delText>
              </w:r>
            </w:del>
          </w:p>
        </w:tc>
        <w:tc>
          <w:tcPr>
            <w:tcW w:w="829" w:type="dxa"/>
            <w:tcBorders>
              <w:top w:val="nil"/>
              <w:left w:val="nil"/>
              <w:bottom w:val="double" w:sz="6" w:space="0" w:color="auto"/>
              <w:right w:val="single" w:sz="4" w:space="0" w:color="auto"/>
            </w:tcBorders>
            <w:shd w:val="clear" w:color="auto" w:fill="auto"/>
            <w:noWrap/>
            <w:vAlign w:val="bottom"/>
            <w:hideMark/>
          </w:tcPr>
          <w:p w14:paraId="76BBAF8A" w14:textId="2D658F66" w:rsidR="00362463" w:rsidRPr="00554C49" w:rsidDel="00CA62C6" w:rsidRDefault="00362463" w:rsidP="00C543C4">
            <w:pPr>
              <w:jc w:val="center"/>
              <w:rPr>
                <w:del w:id="331" w:author="QIANHUI LI" w:date="2019-11-04T18:06:00Z"/>
                <w:rFonts w:ascii="Garamond" w:hAnsi="Garamond" w:cs="Calibri"/>
                <w:color w:val="000000"/>
              </w:rPr>
            </w:pPr>
            <w:del w:id="332" w:author="QIANHUI LI" w:date="2019-11-04T18:06:00Z">
              <w:r w:rsidRPr="00554C49" w:rsidDel="00CA62C6">
                <w:rPr>
                  <w:rFonts w:ascii="Garamond" w:hAnsi="Garamond" w:cs="Calibri"/>
                  <w:color w:val="000000"/>
                </w:rPr>
                <w:delText>Total</w:delText>
              </w:r>
            </w:del>
          </w:p>
        </w:tc>
        <w:tc>
          <w:tcPr>
            <w:tcW w:w="819" w:type="dxa"/>
            <w:tcBorders>
              <w:top w:val="nil"/>
              <w:left w:val="nil"/>
              <w:bottom w:val="double" w:sz="6" w:space="0" w:color="auto"/>
              <w:right w:val="nil"/>
            </w:tcBorders>
            <w:shd w:val="clear" w:color="auto" w:fill="auto"/>
            <w:noWrap/>
            <w:vAlign w:val="bottom"/>
            <w:hideMark/>
          </w:tcPr>
          <w:p w14:paraId="194A26BD" w14:textId="2C3B07BC" w:rsidR="00362463" w:rsidRPr="00554C49" w:rsidDel="00CA62C6" w:rsidRDefault="00362463" w:rsidP="00C543C4">
            <w:pPr>
              <w:jc w:val="center"/>
              <w:rPr>
                <w:del w:id="333" w:author="QIANHUI LI" w:date="2019-11-04T18:06:00Z"/>
                <w:rFonts w:ascii="Garamond" w:hAnsi="Garamond" w:cs="Calibri"/>
                <w:color w:val="000000"/>
              </w:rPr>
            </w:pPr>
          </w:p>
        </w:tc>
        <w:tc>
          <w:tcPr>
            <w:tcW w:w="819" w:type="dxa"/>
            <w:tcBorders>
              <w:top w:val="nil"/>
              <w:left w:val="nil"/>
              <w:bottom w:val="double" w:sz="6" w:space="0" w:color="auto"/>
              <w:right w:val="single" w:sz="4" w:space="0" w:color="auto"/>
            </w:tcBorders>
            <w:shd w:val="clear" w:color="auto" w:fill="auto"/>
            <w:noWrap/>
            <w:vAlign w:val="bottom"/>
            <w:hideMark/>
          </w:tcPr>
          <w:p w14:paraId="4CBCDFD3" w14:textId="6FA47C4E" w:rsidR="00362463" w:rsidRPr="00554C49" w:rsidDel="00CA62C6" w:rsidRDefault="00362463" w:rsidP="00C543C4">
            <w:pPr>
              <w:jc w:val="center"/>
              <w:rPr>
                <w:del w:id="334" w:author="QIANHUI LI" w:date="2019-11-04T18:06:00Z"/>
                <w:rFonts w:ascii="Garamond" w:hAnsi="Garamond" w:cs="Calibri"/>
                <w:color w:val="000000"/>
              </w:rPr>
            </w:pPr>
          </w:p>
        </w:tc>
        <w:tc>
          <w:tcPr>
            <w:tcW w:w="1010" w:type="dxa"/>
            <w:tcBorders>
              <w:top w:val="single" w:sz="4" w:space="0" w:color="auto"/>
              <w:left w:val="nil"/>
              <w:bottom w:val="double" w:sz="6" w:space="0" w:color="auto"/>
              <w:right w:val="nil"/>
            </w:tcBorders>
            <w:shd w:val="clear" w:color="auto" w:fill="auto"/>
            <w:noWrap/>
            <w:vAlign w:val="bottom"/>
            <w:hideMark/>
          </w:tcPr>
          <w:p w14:paraId="04E38037" w14:textId="1441A158" w:rsidR="00362463" w:rsidRPr="00554C49" w:rsidDel="00CA62C6" w:rsidRDefault="00362463" w:rsidP="00C543C4">
            <w:pPr>
              <w:jc w:val="center"/>
              <w:rPr>
                <w:del w:id="335" w:author="QIANHUI LI" w:date="2019-11-04T18:06:00Z"/>
                <w:rFonts w:ascii="Garamond" w:hAnsi="Garamond" w:cs="Calibri"/>
                <w:color w:val="000000"/>
              </w:rPr>
            </w:pPr>
          </w:p>
        </w:tc>
      </w:tr>
    </w:tbl>
    <w:p w14:paraId="5AF297EA" w14:textId="77777777" w:rsidR="00362463" w:rsidRPr="002B53C9" w:rsidDel="009357B6" w:rsidRDefault="00362463" w:rsidP="00CA26D8">
      <w:pPr>
        <w:spacing w:line="360" w:lineRule="auto"/>
        <w:rPr>
          <w:del w:id="336" w:author="QIANHUI LI" w:date="2019-11-04T18:47:00Z"/>
          <w:rFonts w:ascii="Garamond" w:hAnsi="Garamond"/>
        </w:rPr>
      </w:pPr>
    </w:p>
    <w:p w14:paraId="27BAD1D6" w14:textId="47B5A35B" w:rsidR="00362463" w:rsidRPr="00554C49" w:rsidRDefault="00362463" w:rsidP="00CA26D8">
      <w:pPr>
        <w:spacing w:line="360" w:lineRule="auto"/>
        <w:rPr>
          <w:rFonts w:ascii="Garamond" w:hAnsi="Garamond"/>
          <w:color w:val="FF0000"/>
        </w:rPr>
      </w:pPr>
      <w:del w:id="337" w:author="QIANHUI LI" w:date="2019-11-04T18:47:00Z">
        <w:r w:rsidRPr="00554C49" w:rsidDel="009357B6">
          <w:rPr>
            <w:rFonts w:ascii="Garamond" w:hAnsi="Garamond"/>
            <w:color w:val="FF0000"/>
          </w:rPr>
          <w:delText>Note: there are some problem with R code for logistic model test data confusion matrix.----Fix next time!!</w:delText>
        </w:r>
      </w:del>
    </w:p>
    <w:tbl>
      <w:tblPr>
        <w:tblW w:w="4956" w:type="dxa"/>
        <w:jc w:val="center"/>
        <w:tblLook w:val="04A0" w:firstRow="1" w:lastRow="0" w:firstColumn="1" w:lastColumn="0" w:noHBand="0" w:noVBand="1"/>
        <w:tblPrChange w:id="338" w:author="QIANHUI LI" w:date="2019-11-06T22:58:00Z">
          <w:tblPr>
            <w:tblW w:w="4956" w:type="dxa"/>
            <w:jc w:val="center"/>
            <w:tblLook w:val="04A0" w:firstRow="1" w:lastRow="0" w:firstColumn="1" w:lastColumn="0" w:noHBand="0" w:noVBand="1"/>
          </w:tblPr>
        </w:tblPrChange>
      </w:tblPr>
      <w:tblGrid>
        <w:gridCol w:w="1240"/>
        <w:gridCol w:w="2450"/>
        <w:gridCol w:w="990"/>
        <w:gridCol w:w="154"/>
        <w:gridCol w:w="122"/>
        <w:tblGridChange w:id="339">
          <w:tblGrid>
            <w:gridCol w:w="1240"/>
            <w:gridCol w:w="2450"/>
            <w:gridCol w:w="990"/>
            <w:gridCol w:w="151"/>
            <w:gridCol w:w="125"/>
          </w:tblGrid>
        </w:tblGridChange>
      </w:tblGrid>
      <w:tr w:rsidR="004526B8" w:rsidRPr="004526B8" w14:paraId="54F1C148" w14:textId="77777777" w:rsidTr="004526B8">
        <w:trPr>
          <w:trHeight w:val="320"/>
          <w:jc w:val="center"/>
          <w:trPrChange w:id="340" w:author="QIANHUI LI" w:date="2019-11-06T22:58:00Z">
            <w:trPr>
              <w:trHeight w:val="320"/>
              <w:jc w:val="center"/>
            </w:trPr>
          </w:trPrChange>
        </w:trPr>
        <w:tc>
          <w:tcPr>
            <w:tcW w:w="4680" w:type="dxa"/>
            <w:gridSpan w:val="3"/>
            <w:tcBorders>
              <w:top w:val="nil"/>
              <w:left w:val="nil"/>
              <w:bottom w:val="double" w:sz="6" w:space="0" w:color="auto"/>
              <w:right w:val="nil"/>
            </w:tcBorders>
            <w:shd w:val="clear" w:color="auto" w:fill="auto"/>
            <w:noWrap/>
            <w:vAlign w:val="bottom"/>
            <w:hideMark/>
            <w:tcPrChange w:id="341" w:author="QIANHUI LI" w:date="2019-11-06T22:58:00Z">
              <w:tcPr>
                <w:tcW w:w="4680" w:type="dxa"/>
                <w:gridSpan w:val="3"/>
                <w:tcBorders>
                  <w:top w:val="nil"/>
                  <w:left w:val="nil"/>
                  <w:bottom w:val="double" w:sz="6" w:space="0" w:color="auto"/>
                  <w:right w:val="nil"/>
                </w:tcBorders>
                <w:shd w:val="clear" w:color="auto" w:fill="auto"/>
                <w:noWrap/>
                <w:vAlign w:val="bottom"/>
                <w:hideMark/>
              </w:tcPr>
            </w:tcPrChange>
          </w:tcPr>
          <w:p w14:paraId="4510D2D0" w14:textId="755D1DAA" w:rsidR="00E85643" w:rsidRPr="002B53C9" w:rsidRDefault="00E24C84">
            <w:pPr>
              <w:ind w:right="-1076"/>
              <w:jc w:val="center"/>
              <w:rPr>
                <w:rFonts w:ascii="Garamond" w:hAnsi="Garamond"/>
                <w:color w:val="000000"/>
                <w:rPrChange w:id="342" w:author="QIANHUI LI" w:date="2019-11-06T22:12:00Z">
                  <w:rPr>
                    <w:rFonts w:ascii="Garamond" w:hAnsi="Garamond"/>
                    <w:b/>
                    <w:bCs/>
                    <w:color w:val="000000"/>
                  </w:rPr>
                </w:rPrChange>
              </w:rPr>
              <w:pPrChange w:id="343" w:author="QIANHUI LI" w:date="2019-11-06T22:57:00Z">
                <w:pPr/>
              </w:pPrChange>
            </w:pPr>
            <w:r w:rsidRPr="002B53C9">
              <w:rPr>
                <w:rFonts w:ascii="Garamond" w:hAnsi="Garamond"/>
                <w:color w:val="000000"/>
                <w:rPrChange w:id="344" w:author="QIANHUI LI" w:date="2019-11-06T22:12:00Z">
                  <w:rPr>
                    <w:rFonts w:ascii="Garamond" w:hAnsi="Garamond"/>
                    <w:b/>
                    <w:bCs/>
                    <w:color w:val="000000"/>
                  </w:rPr>
                </w:rPrChange>
              </w:rPr>
              <w:t>Table</w:t>
            </w:r>
            <w:ins w:id="345" w:author="QIANHUI LI" w:date="2019-11-06T21:21:00Z">
              <w:r w:rsidR="007775D6" w:rsidRPr="002B53C9">
                <w:rPr>
                  <w:rFonts w:ascii="Garamond" w:hAnsi="Garamond"/>
                  <w:color w:val="000000"/>
                  <w:rPrChange w:id="346" w:author="QIANHUI LI" w:date="2019-11-06T22:12:00Z">
                    <w:rPr>
                      <w:rFonts w:ascii="Garamond" w:hAnsi="Garamond"/>
                      <w:b/>
                      <w:bCs/>
                      <w:color w:val="000000"/>
                    </w:rPr>
                  </w:rPrChange>
                </w:rPr>
                <w:t xml:space="preserve"> 3</w:t>
              </w:r>
            </w:ins>
            <w:del w:id="347" w:author="QIANHUI LI" w:date="2019-11-06T21:21:00Z">
              <w:r w:rsidRPr="002B53C9" w:rsidDel="007775D6">
                <w:rPr>
                  <w:rFonts w:ascii="Garamond" w:hAnsi="Garamond"/>
                  <w:color w:val="000000"/>
                  <w:rPrChange w:id="348" w:author="QIANHUI LI" w:date="2019-11-06T22:12:00Z">
                    <w:rPr>
                      <w:rFonts w:ascii="Garamond" w:hAnsi="Garamond"/>
                      <w:b/>
                      <w:bCs/>
                      <w:color w:val="000000"/>
                    </w:rPr>
                  </w:rPrChange>
                </w:rPr>
                <w:delText>---</w:delText>
              </w:r>
            </w:del>
            <w:r w:rsidRPr="002B53C9">
              <w:rPr>
                <w:rFonts w:ascii="Garamond" w:hAnsi="Garamond"/>
                <w:color w:val="000000"/>
                <w:rPrChange w:id="349" w:author="QIANHUI LI" w:date="2019-11-06T22:12:00Z">
                  <w:rPr>
                    <w:rFonts w:ascii="Garamond" w:hAnsi="Garamond"/>
                    <w:b/>
                    <w:bCs/>
                    <w:color w:val="000000"/>
                  </w:rPr>
                </w:rPrChange>
              </w:rPr>
              <w:t xml:space="preserve">. </w:t>
            </w:r>
            <w:r w:rsidR="00973688" w:rsidRPr="002B53C9">
              <w:rPr>
                <w:rFonts w:ascii="Garamond" w:hAnsi="Garamond"/>
                <w:color w:val="000000"/>
                <w:rPrChange w:id="350" w:author="QIANHUI LI" w:date="2019-11-06T22:12:00Z">
                  <w:rPr>
                    <w:rFonts w:ascii="Garamond" w:hAnsi="Garamond"/>
                    <w:b/>
                    <w:bCs/>
                    <w:color w:val="000000"/>
                  </w:rPr>
                </w:rPrChange>
              </w:rPr>
              <w:t>L</w:t>
            </w:r>
            <w:ins w:id="351" w:author="QIANHUI LI" w:date="2019-11-06T22:57:00Z">
              <w:r w:rsidR="004526B8">
                <w:rPr>
                  <w:rFonts w:ascii="Garamond" w:hAnsi="Garamond"/>
                  <w:color w:val="000000"/>
                </w:rPr>
                <w:t xml:space="preserve">ogistic </w:t>
              </w:r>
            </w:ins>
            <w:r w:rsidR="00973688" w:rsidRPr="002B53C9">
              <w:rPr>
                <w:rFonts w:ascii="Garamond" w:hAnsi="Garamond"/>
                <w:color w:val="000000"/>
                <w:rPrChange w:id="352" w:author="QIANHUI LI" w:date="2019-11-06T22:12:00Z">
                  <w:rPr>
                    <w:rFonts w:ascii="Garamond" w:hAnsi="Garamond"/>
                    <w:b/>
                    <w:bCs/>
                    <w:color w:val="000000"/>
                  </w:rPr>
                </w:rPrChange>
              </w:rPr>
              <w:t>R</w:t>
            </w:r>
            <w:ins w:id="353" w:author="QIANHUI LI" w:date="2019-11-06T22:57:00Z">
              <w:r w:rsidR="004526B8">
                <w:rPr>
                  <w:rFonts w:ascii="Garamond" w:hAnsi="Garamond"/>
                  <w:color w:val="000000"/>
                </w:rPr>
                <w:t>egression</w:t>
              </w:r>
            </w:ins>
            <w:r w:rsidR="00E85643" w:rsidRPr="002B53C9">
              <w:rPr>
                <w:rFonts w:ascii="Garamond" w:hAnsi="Garamond"/>
                <w:color w:val="000000"/>
                <w:rPrChange w:id="354" w:author="QIANHUI LI" w:date="2019-11-06T22:12:00Z">
                  <w:rPr>
                    <w:rFonts w:ascii="Garamond" w:hAnsi="Garamond"/>
                    <w:b/>
                    <w:bCs/>
                    <w:color w:val="000000"/>
                  </w:rPr>
                </w:rPrChange>
              </w:rPr>
              <w:t xml:space="preserve"> Accuracy</w:t>
            </w:r>
          </w:p>
        </w:tc>
        <w:tc>
          <w:tcPr>
            <w:tcW w:w="276" w:type="dxa"/>
            <w:gridSpan w:val="2"/>
            <w:tcBorders>
              <w:top w:val="nil"/>
              <w:left w:val="nil"/>
              <w:bottom w:val="double" w:sz="6" w:space="0" w:color="auto"/>
              <w:right w:val="nil"/>
            </w:tcBorders>
            <w:shd w:val="clear" w:color="auto" w:fill="auto"/>
            <w:noWrap/>
            <w:vAlign w:val="bottom"/>
            <w:hideMark/>
            <w:tcPrChange w:id="355" w:author="QIANHUI LI" w:date="2019-11-06T22:58:00Z">
              <w:tcPr>
                <w:tcW w:w="276" w:type="dxa"/>
                <w:gridSpan w:val="2"/>
                <w:tcBorders>
                  <w:top w:val="nil"/>
                  <w:left w:val="nil"/>
                  <w:bottom w:val="double" w:sz="6" w:space="0" w:color="auto"/>
                  <w:right w:val="nil"/>
                </w:tcBorders>
                <w:shd w:val="clear" w:color="auto" w:fill="auto"/>
                <w:noWrap/>
                <w:vAlign w:val="bottom"/>
                <w:hideMark/>
              </w:tcPr>
            </w:tcPrChange>
          </w:tcPr>
          <w:p w14:paraId="317447C3" w14:textId="77777777" w:rsidR="00E85643" w:rsidRPr="00554C49" w:rsidRDefault="00E85643">
            <w:pPr>
              <w:rPr>
                <w:rFonts w:ascii="Garamond" w:hAnsi="Garamond"/>
                <w:color w:val="000000"/>
              </w:rPr>
            </w:pPr>
            <w:r w:rsidRPr="002B53C9">
              <w:rPr>
                <w:rFonts w:ascii="Garamond" w:hAnsi="Garamond"/>
                <w:color w:val="000000"/>
              </w:rPr>
              <w:t> </w:t>
            </w:r>
          </w:p>
        </w:tc>
      </w:tr>
      <w:tr w:rsidR="004526B8" w:rsidRPr="004526B8" w14:paraId="569C72E7" w14:textId="77777777" w:rsidTr="004526B8">
        <w:tblPrEx>
          <w:tblPrExChange w:id="356" w:author="QIANHUI LI" w:date="2019-11-06T22:58:00Z">
            <w:tblPrEx>
              <w:tblW w:w="4651" w:type="dxa"/>
            </w:tblPrEx>
          </w:tblPrExChange>
        </w:tblPrEx>
        <w:trPr>
          <w:gridAfter w:val="1"/>
          <w:wAfter w:w="122" w:type="dxa"/>
          <w:trHeight w:val="320"/>
          <w:jc w:val="center"/>
          <w:trPrChange w:id="357" w:author="QIANHUI LI" w:date="2019-11-06T22:58:00Z">
            <w:trPr>
              <w:gridAfter w:val="1"/>
              <w:trHeight w:val="320"/>
              <w:jc w:val="center"/>
            </w:trPr>
          </w:trPrChange>
        </w:trPr>
        <w:tc>
          <w:tcPr>
            <w:tcW w:w="1240" w:type="dxa"/>
            <w:tcBorders>
              <w:top w:val="nil"/>
              <w:left w:val="nil"/>
              <w:bottom w:val="single" w:sz="4" w:space="0" w:color="auto"/>
              <w:right w:val="nil"/>
            </w:tcBorders>
            <w:shd w:val="clear" w:color="auto" w:fill="auto"/>
            <w:noWrap/>
            <w:vAlign w:val="center"/>
            <w:hideMark/>
            <w:tcPrChange w:id="358" w:author="QIANHUI LI" w:date="2019-11-06T22:58:00Z">
              <w:tcPr>
                <w:tcW w:w="1240" w:type="dxa"/>
                <w:tcBorders>
                  <w:top w:val="nil"/>
                  <w:left w:val="nil"/>
                  <w:bottom w:val="single" w:sz="4" w:space="0" w:color="auto"/>
                  <w:right w:val="nil"/>
                </w:tcBorders>
                <w:shd w:val="clear" w:color="auto" w:fill="auto"/>
                <w:noWrap/>
                <w:vAlign w:val="center"/>
                <w:hideMark/>
              </w:tcPr>
            </w:tcPrChange>
          </w:tcPr>
          <w:p w14:paraId="5990BEE5" w14:textId="77777777" w:rsidR="00E85643" w:rsidRPr="002B53C9" w:rsidRDefault="00973688">
            <w:pPr>
              <w:jc w:val="center"/>
              <w:rPr>
                <w:rFonts w:ascii="Garamond" w:hAnsi="Garamond"/>
                <w:color w:val="000000"/>
                <w:rPrChange w:id="359" w:author="QIANHUI LI" w:date="2019-11-06T22:12:00Z">
                  <w:rPr>
                    <w:rFonts w:ascii="Garamond" w:hAnsi="Garamond"/>
                    <w:b/>
                    <w:bCs/>
                    <w:color w:val="000000"/>
                  </w:rPr>
                </w:rPrChange>
              </w:rPr>
            </w:pPr>
            <w:r w:rsidRPr="002B53C9">
              <w:rPr>
                <w:rFonts w:ascii="Garamond" w:hAnsi="Garamond"/>
                <w:color w:val="000000"/>
                <w:rPrChange w:id="360" w:author="QIANHUI LI" w:date="2019-11-06T22:12:00Z">
                  <w:rPr>
                    <w:rFonts w:ascii="Garamond" w:hAnsi="Garamond"/>
                    <w:b/>
                    <w:bCs/>
                    <w:color w:val="000000"/>
                  </w:rPr>
                </w:rPrChange>
              </w:rPr>
              <w:t>LR</w:t>
            </w:r>
          </w:p>
        </w:tc>
        <w:tc>
          <w:tcPr>
            <w:tcW w:w="2450" w:type="dxa"/>
            <w:tcBorders>
              <w:top w:val="nil"/>
              <w:left w:val="single" w:sz="4" w:space="0" w:color="auto"/>
              <w:bottom w:val="single" w:sz="4" w:space="0" w:color="auto"/>
              <w:right w:val="nil"/>
            </w:tcBorders>
            <w:shd w:val="clear" w:color="auto" w:fill="auto"/>
            <w:noWrap/>
            <w:vAlign w:val="center"/>
            <w:hideMark/>
            <w:tcPrChange w:id="361" w:author="QIANHUI LI" w:date="2019-11-06T22:58:00Z">
              <w:tcPr>
                <w:tcW w:w="2450" w:type="dxa"/>
                <w:tcBorders>
                  <w:top w:val="nil"/>
                  <w:left w:val="single" w:sz="4" w:space="0" w:color="auto"/>
                  <w:bottom w:val="single" w:sz="4" w:space="0" w:color="auto"/>
                  <w:right w:val="nil"/>
                </w:tcBorders>
                <w:shd w:val="clear" w:color="auto" w:fill="auto"/>
                <w:noWrap/>
                <w:vAlign w:val="center"/>
                <w:hideMark/>
              </w:tcPr>
            </w:tcPrChange>
          </w:tcPr>
          <w:p w14:paraId="20F84BEF" w14:textId="77777777" w:rsidR="00E85643" w:rsidRPr="00554C49" w:rsidRDefault="00E85643">
            <w:pPr>
              <w:jc w:val="center"/>
              <w:rPr>
                <w:rFonts w:ascii="Garamond" w:hAnsi="Garamond"/>
                <w:color w:val="000000"/>
              </w:rPr>
            </w:pPr>
            <w:r w:rsidRPr="002B53C9">
              <w:rPr>
                <w:rFonts w:ascii="Garamond" w:hAnsi="Garamond"/>
                <w:color w:val="000000"/>
              </w:rPr>
              <w:t>Training data</w:t>
            </w:r>
          </w:p>
        </w:tc>
        <w:tc>
          <w:tcPr>
            <w:tcW w:w="1144" w:type="dxa"/>
            <w:gridSpan w:val="2"/>
            <w:tcBorders>
              <w:top w:val="nil"/>
              <w:left w:val="nil"/>
              <w:bottom w:val="single" w:sz="4" w:space="0" w:color="auto"/>
              <w:right w:val="nil"/>
            </w:tcBorders>
            <w:shd w:val="clear" w:color="auto" w:fill="auto"/>
            <w:noWrap/>
            <w:vAlign w:val="center"/>
            <w:hideMark/>
            <w:tcPrChange w:id="362" w:author="QIANHUI LI" w:date="2019-11-06T22:58:00Z">
              <w:tcPr>
                <w:tcW w:w="961" w:type="dxa"/>
                <w:gridSpan w:val="2"/>
                <w:tcBorders>
                  <w:top w:val="nil"/>
                  <w:left w:val="nil"/>
                  <w:bottom w:val="single" w:sz="4" w:space="0" w:color="auto"/>
                  <w:right w:val="nil"/>
                </w:tcBorders>
                <w:shd w:val="clear" w:color="auto" w:fill="auto"/>
                <w:noWrap/>
                <w:vAlign w:val="center"/>
                <w:hideMark/>
              </w:tcPr>
            </w:tcPrChange>
          </w:tcPr>
          <w:p w14:paraId="7085C326" w14:textId="77777777" w:rsidR="00E85643" w:rsidRPr="00554C49" w:rsidRDefault="00E85643" w:rsidP="00145EF5">
            <w:pPr>
              <w:ind w:right="-113"/>
              <w:jc w:val="center"/>
              <w:rPr>
                <w:rFonts w:ascii="Garamond" w:hAnsi="Garamond"/>
                <w:color w:val="000000"/>
              </w:rPr>
            </w:pPr>
            <w:r w:rsidRPr="00554C49">
              <w:rPr>
                <w:rFonts w:ascii="Garamond" w:hAnsi="Garamond"/>
                <w:color w:val="000000"/>
              </w:rPr>
              <w:t>Test data</w:t>
            </w:r>
          </w:p>
        </w:tc>
      </w:tr>
      <w:tr w:rsidR="004526B8" w:rsidRPr="004526B8" w14:paraId="7F27C979" w14:textId="77777777" w:rsidTr="004526B8">
        <w:tblPrEx>
          <w:tblPrExChange w:id="363" w:author="QIANHUI LI" w:date="2019-11-06T22:58:00Z">
            <w:tblPrEx>
              <w:tblW w:w="4651" w:type="dxa"/>
            </w:tblPrEx>
          </w:tblPrExChange>
        </w:tblPrEx>
        <w:trPr>
          <w:gridAfter w:val="1"/>
          <w:wAfter w:w="122" w:type="dxa"/>
          <w:trHeight w:val="340"/>
          <w:jc w:val="center"/>
          <w:trPrChange w:id="364" w:author="QIANHUI LI" w:date="2019-11-06T22:58:00Z">
            <w:trPr>
              <w:gridAfter w:val="1"/>
              <w:trHeight w:val="340"/>
              <w:jc w:val="center"/>
            </w:trPr>
          </w:trPrChange>
        </w:trPr>
        <w:tc>
          <w:tcPr>
            <w:tcW w:w="1240" w:type="dxa"/>
            <w:tcBorders>
              <w:top w:val="nil"/>
              <w:left w:val="nil"/>
              <w:bottom w:val="double" w:sz="6" w:space="0" w:color="auto"/>
              <w:right w:val="nil"/>
            </w:tcBorders>
            <w:shd w:val="clear" w:color="auto" w:fill="auto"/>
            <w:vAlign w:val="center"/>
            <w:hideMark/>
            <w:tcPrChange w:id="365" w:author="QIANHUI LI" w:date="2019-11-06T22:58:00Z">
              <w:tcPr>
                <w:tcW w:w="1240" w:type="dxa"/>
                <w:tcBorders>
                  <w:top w:val="nil"/>
                  <w:left w:val="nil"/>
                  <w:bottom w:val="double" w:sz="6" w:space="0" w:color="auto"/>
                  <w:right w:val="nil"/>
                </w:tcBorders>
                <w:shd w:val="clear" w:color="auto" w:fill="auto"/>
                <w:vAlign w:val="center"/>
                <w:hideMark/>
              </w:tcPr>
            </w:tcPrChange>
          </w:tcPr>
          <w:p w14:paraId="4AF0E98D" w14:textId="77777777" w:rsidR="00E85643" w:rsidRPr="00554C49" w:rsidRDefault="00E85643">
            <w:pPr>
              <w:jc w:val="center"/>
              <w:rPr>
                <w:rFonts w:ascii="Garamond" w:hAnsi="Garamond"/>
                <w:color w:val="000000"/>
              </w:rPr>
            </w:pPr>
            <w:r w:rsidRPr="002B53C9">
              <w:rPr>
                <w:rFonts w:ascii="Garamond" w:hAnsi="Garamond"/>
                <w:color w:val="000000"/>
              </w:rPr>
              <w:t>Accuracy</w:t>
            </w:r>
          </w:p>
        </w:tc>
        <w:tc>
          <w:tcPr>
            <w:tcW w:w="2450" w:type="dxa"/>
            <w:tcBorders>
              <w:top w:val="nil"/>
              <w:left w:val="single" w:sz="4" w:space="0" w:color="auto"/>
              <w:bottom w:val="double" w:sz="6" w:space="0" w:color="auto"/>
              <w:right w:val="nil"/>
            </w:tcBorders>
            <w:shd w:val="clear" w:color="auto" w:fill="auto"/>
            <w:noWrap/>
            <w:vAlign w:val="center"/>
            <w:hideMark/>
            <w:tcPrChange w:id="366" w:author="QIANHUI LI" w:date="2019-11-06T22:58:00Z">
              <w:tcPr>
                <w:tcW w:w="2450" w:type="dxa"/>
                <w:tcBorders>
                  <w:top w:val="nil"/>
                  <w:left w:val="single" w:sz="4" w:space="0" w:color="auto"/>
                  <w:bottom w:val="double" w:sz="6" w:space="0" w:color="auto"/>
                  <w:right w:val="nil"/>
                </w:tcBorders>
                <w:shd w:val="clear" w:color="auto" w:fill="auto"/>
                <w:noWrap/>
                <w:vAlign w:val="center"/>
                <w:hideMark/>
              </w:tcPr>
            </w:tcPrChange>
          </w:tcPr>
          <w:p w14:paraId="173C93B4" w14:textId="301995B1" w:rsidR="00E85643" w:rsidRPr="00554C49" w:rsidRDefault="00E85643">
            <w:pPr>
              <w:jc w:val="center"/>
              <w:rPr>
                <w:rFonts w:ascii="Garamond" w:hAnsi="Garamond"/>
                <w:color w:val="000000"/>
              </w:rPr>
            </w:pPr>
            <w:r w:rsidRPr="00554C49">
              <w:rPr>
                <w:rFonts w:ascii="Garamond" w:hAnsi="Garamond"/>
                <w:color w:val="000000"/>
              </w:rPr>
              <w:t>71.</w:t>
            </w:r>
            <w:ins w:id="367" w:author="QIANHUI LI" w:date="2019-11-06T21:04:00Z">
              <w:r w:rsidR="00264461" w:rsidRPr="00554C49">
                <w:rPr>
                  <w:rFonts w:ascii="Garamond" w:hAnsi="Garamond"/>
                  <w:color w:val="000000"/>
                </w:rPr>
                <w:t>24</w:t>
              </w:r>
            </w:ins>
            <w:del w:id="368" w:author="QIANHUI LI" w:date="2019-11-06T21:04:00Z">
              <w:r w:rsidRPr="00554C49" w:rsidDel="00264461">
                <w:rPr>
                  <w:rFonts w:ascii="Garamond" w:hAnsi="Garamond"/>
                  <w:color w:val="000000"/>
                </w:rPr>
                <w:delText>39</w:delText>
              </w:r>
            </w:del>
            <w:r w:rsidRPr="00554C49">
              <w:rPr>
                <w:rFonts w:ascii="Garamond" w:hAnsi="Garamond"/>
                <w:color w:val="000000"/>
              </w:rPr>
              <w:t>%</w:t>
            </w:r>
          </w:p>
        </w:tc>
        <w:tc>
          <w:tcPr>
            <w:tcW w:w="1144" w:type="dxa"/>
            <w:gridSpan w:val="2"/>
            <w:tcBorders>
              <w:top w:val="nil"/>
              <w:left w:val="nil"/>
              <w:bottom w:val="double" w:sz="6" w:space="0" w:color="auto"/>
              <w:right w:val="nil"/>
            </w:tcBorders>
            <w:shd w:val="clear" w:color="auto" w:fill="auto"/>
            <w:noWrap/>
            <w:vAlign w:val="center"/>
            <w:hideMark/>
            <w:tcPrChange w:id="369" w:author="QIANHUI LI" w:date="2019-11-06T22:58:00Z">
              <w:tcPr>
                <w:tcW w:w="961" w:type="dxa"/>
                <w:gridSpan w:val="2"/>
                <w:tcBorders>
                  <w:top w:val="nil"/>
                  <w:left w:val="nil"/>
                  <w:bottom w:val="double" w:sz="6" w:space="0" w:color="auto"/>
                  <w:right w:val="nil"/>
                </w:tcBorders>
                <w:shd w:val="clear" w:color="auto" w:fill="auto"/>
                <w:noWrap/>
                <w:vAlign w:val="center"/>
                <w:hideMark/>
              </w:tcPr>
            </w:tcPrChange>
          </w:tcPr>
          <w:p w14:paraId="09FB0CD4" w14:textId="45151258" w:rsidR="00E85643" w:rsidRPr="00554C49" w:rsidRDefault="00E85643">
            <w:pPr>
              <w:jc w:val="center"/>
              <w:rPr>
                <w:rFonts w:ascii="Garamond" w:hAnsi="Garamond"/>
                <w:color w:val="000000"/>
              </w:rPr>
            </w:pPr>
            <w:r w:rsidRPr="00554C49">
              <w:rPr>
                <w:rFonts w:ascii="Garamond" w:hAnsi="Garamond"/>
                <w:color w:val="000000"/>
              </w:rPr>
              <w:t>71.</w:t>
            </w:r>
            <w:ins w:id="370" w:author="QIANHUI LI" w:date="2019-11-06T21:04:00Z">
              <w:r w:rsidR="00264461" w:rsidRPr="00554C49">
                <w:rPr>
                  <w:rFonts w:ascii="Garamond" w:hAnsi="Garamond"/>
                  <w:color w:val="000000"/>
                </w:rPr>
                <w:t>23</w:t>
              </w:r>
            </w:ins>
            <w:del w:id="371" w:author="QIANHUI LI" w:date="2019-11-06T21:04:00Z">
              <w:r w:rsidRPr="00554C49" w:rsidDel="00264461">
                <w:rPr>
                  <w:rFonts w:ascii="Garamond" w:hAnsi="Garamond"/>
                  <w:color w:val="000000"/>
                </w:rPr>
                <w:delText>38</w:delText>
              </w:r>
            </w:del>
            <w:r w:rsidRPr="00554C49">
              <w:rPr>
                <w:rFonts w:ascii="Garamond" w:hAnsi="Garamond"/>
                <w:color w:val="000000"/>
              </w:rPr>
              <w:t>%</w:t>
            </w:r>
          </w:p>
        </w:tc>
      </w:tr>
    </w:tbl>
    <w:p w14:paraId="2376727D" w14:textId="04F15BA8" w:rsidR="00984471" w:rsidRPr="002B53C9" w:rsidRDefault="00984471" w:rsidP="00CA26D8">
      <w:pPr>
        <w:spacing w:line="360" w:lineRule="auto"/>
        <w:rPr>
          <w:ins w:id="372" w:author="QIANHUI LI" w:date="2019-11-05T20:57:00Z"/>
          <w:rFonts w:ascii="Garamond" w:hAnsi="Garamond"/>
        </w:rPr>
      </w:pPr>
    </w:p>
    <w:p w14:paraId="3A55F607" w14:textId="718B75F7" w:rsidR="00302BFE" w:rsidRPr="00554C49" w:rsidRDefault="00302BFE">
      <w:pPr>
        <w:spacing w:line="360" w:lineRule="auto"/>
        <w:jc w:val="center"/>
        <w:rPr>
          <w:ins w:id="373" w:author="QIANHUI LI" w:date="2019-11-05T20:57:00Z"/>
          <w:rFonts w:ascii="Garamond" w:hAnsi="Garamond"/>
        </w:rPr>
        <w:pPrChange w:id="374" w:author="QIANHUI LI" w:date="2019-11-05T20:58:00Z">
          <w:pPr>
            <w:spacing w:line="360" w:lineRule="auto"/>
          </w:pPr>
        </w:pPrChange>
      </w:pPr>
      <w:ins w:id="375" w:author="QIANHUI LI" w:date="2019-11-05T20:57:00Z">
        <w:r w:rsidRPr="00554C49">
          <w:rPr>
            <w:rFonts w:ascii="Garamond" w:hAnsi="Garamond"/>
          </w:rPr>
          <w:t>Table</w:t>
        </w:r>
      </w:ins>
      <w:ins w:id="376" w:author="QIANHUI LI" w:date="2019-11-06T21:21:00Z">
        <w:r w:rsidR="007775D6" w:rsidRPr="00554C49">
          <w:rPr>
            <w:rFonts w:ascii="Garamond" w:hAnsi="Garamond"/>
          </w:rPr>
          <w:t xml:space="preserve"> 4</w:t>
        </w:r>
      </w:ins>
      <w:ins w:id="377" w:author="QIANHUI LI" w:date="2019-11-05T20:58:00Z">
        <w:r w:rsidRPr="00554C49">
          <w:rPr>
            <w:rFonts w:ascii="Garamond" w:hAnsi="Garamond"/>
          </w:rPr>
          <w:t>. Logistic Regression ANOVA result</w:t>
        </w:r>
      </w:ins>
    </w:p>
    <w:p w14:paraId="1C659490" w14:textId="6CD2C8D1" w:rsidR="00302BFE" w:rsidRPr="00554C49" w:rsidRDefault="00302BFE">
      <w:pPr>
        <w:spacing w:line="360" w:lineRule="auto"/>
        <w:jc w:val="center"/>
        <w:rPr>
          <w:ins w:id="378" w:author="QIANHUI LI" w:date="2019-11-05T20:57:00Z"/>
          <w:rFonts w:ascii="Garamond" w:hAnsi="Garamond"/>
        </w:rPr>
        <w:pPrChange w:id="379" w:author="QIANHUI LI" w:date="2019-11-05T20:57:00Z">
          <w:pPr>
            <w:spacing w:line="360" w:lineRule="auto"/>
          </w:pPr>
        </w:pPrChange>
      </w:pPr>
    </w:p>
    <w:p w14:paraId="444EE0B9" w14:textId="490F7ABF" w:rsidR="00302BFE" w:rsidRPr="002B53C9" w:rsidRDefault="00264461">
      <w:pPr>
        <w:spacing w:line="360" w:lineRule="auto"/>
        <w:jc w:val="center"/>
        <w:rPr>
          <w:ins w:id="380" w:author="QIANHUI LI" w:date="2019-11-05T16:46:00Z"/>
          <w:rFonts w:ascii="Garamond" w:hAnsi="Garamond"/>
        </w:rPr>
        <w:pPrChange w:id="381" w:author="QIANHUI LI" w:date="2019-11-05T20:57:00Z">
          <w:pPr>
            <w:spacing w:line="360" w:lineRule="auto"/>
          </w:pPr>
        </w:pPrChange>
      </w:pPr>
      <w:ins w:id="382" w:author="QIANHUI LI" w:date="2019-11-06T21:03:00Z">
        <w:r w:rsidRPr="002B53C9">
          <w:rPr>
            <w:rFonts w:ascii="Garamond" w:hAnsi="Garamond"/>
            <w:noProof/>
          </w:rPr>
          <w:drawing>
            <wp:inline distT="0" distB="0" distL="0" distR="0" wp14:anchorId="71E4C920" wp14:editId="43AC51BA">
              <wp:extent cx="3900791" cy="400622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11-06 at 21.01.4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12426" cy="4018178"/>
                      </a:xfrm>
                      <a:prstGeom prst="rect">
                        <a:avLst/>
                      </a:prstGeom>
                    </pic:spPr>
                  </pic:pic>
                </a:graphicData>
              </a:graphic>
            </wp:inline>
          </w:drawing>
        </w:r>
      </w:ins>
    </w:p>
    <w:p w14:paraId="51AD499E" w14:textId="63E95401" w:rsidR="00984471" w:rsidRPr="00554C49" w:rsidRDefault="00984471">
      <w:pPr>
        <w:spacing w:line="360" w:lineRule="auto"/>
        <w:jc w:val="center"/>
        <w:rPr>
          <w:ins w:id="383" w:author="QIANHUI LI" w:date="2019-11-05T16:46:00Z"/>
          <w:rFonts w:ascii="Garamond" w:hAnsi="Garamond"/>
        </w:rPr>
        <w:pPrChange w:id="384" w:author="QIANHUI LI" w:date="2019-11-05T16:47:00Z">
          <w:pPr>
            <w:spacing w:line="360" w:lineRule="auto"/>
          </w:pPr>
        </w:pPrChange>
      </w:pPr>
      <w:ins w:id="385" w:author="QIANHUI LI" w:date="2019-11-05T16:46:00Z">
        <w:r w:rsidRPr="00554C49">
          <w:rPr>
            <w:rFonts w:ascii="Garamond" w:hAnsi="Garamond"/>
          </w:rPr>
          <w:t>Figure</w:t>
        </w:r>
      </w:ins>
      <w:ins w:id="386" w:author="QIANHUI LI" w:date="2019-11-06T21:21:00Z">
        <w:r w:rsidR="007775D6" w:rsidRPr="00554C49">
          <w:rPr>
            <w:rFonts w:ascii="Garamond" w:hAnsi="Garamond"/>
          </w:rPr>
          <w:t xml:space="preserve"> 2</w:t>
        </w:r>
      </w:ins>
      <w:ins w:id="387" w:author="QIANHUI LI" w:date="2019-11-05T16:46:00Z">
        <w:r w:rsidRPr="00554C49">
          <w:rPr>
            <w:rFonts w:ascii="Garamond" w:hAnsi="Garamond"/>
          </w:rPr>
          <w:t xml:space="preserve">. </w:t>
        </w:r>
      </w:ins>
      <w:ins w:id="388" w:author="QIANHUI LI" w:date="2019-11-05T16:47:00Z">
        <w:r w:rsidRPr="00554C49">
          <w:rPr>
            <w:rFonts w:ascii="Garamond" w:hAnsi="Garamond"/>
          </w:rPr>
          <w:t>Logistic Regression Variable Importance</w:t>
        </w:r>
      </w:ins>
    </w:p>
    <w:p w14:paraId="34692A75" w14:textId="66317697" w:rsidR="0047203E" w:rsidRPr="002B53C9" w:rsidRDefault="00D925C4" w:rsidP="00984471">
      <w:pPr>
        <w:spacing w:line="360" w:lineRule="auto"/>
        <w:jc w:val="center"/>
        <w:rPr>
          <w:ins w:id="389" w:author="QIANHUI LI" w:date="2019-11-05T16:51:00Z"/>
          <w:rFonts w:ascii="Garamond" w:hAnsi="Garamond"/>
        </w:rPr>
      </w:pPr>
      <w:ins w:id="390" w:author="QIANHUI LI" w:date="2019-11-06T21:14:00Z">
        <w:r w:rsidRPr="002B53C9">
          <w:rPr>
            <w:rFonts w:ascii="Garamond" w:hAnsi="Garamond"/>
            <w:noProof/>
          </w:rPr>
          <w:lastRenderedPageBreak/>
          <w:drawing>
            <wp:inline distT="0" distB="0" distL="0" distR="0" wp14:anchorId="129F7C10" wp14:editId="0B67394C">
              <wp:extent cx="3975100" cy="2628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75100" cy="2628900"/>
                      </a:xfrm>
                      <a:prstGeom prst="rect">
                        <a:avLst/>
                      </a:prstGeom>
                    </pic:spPr>
                  </pic:pic>
                </a:graphicData>
              </a:graphic>
            </wp:inline>
          </w:drawing>
        </w:r>
      </w:ins>
    </w:p>
    <w:p w14:paraId="279B18B1" w14:textId="792E63C0" w:rsidR="007510A1" w:rsidRPr="00554C49" w:rsidRDefault="007510A1" w:rsidP="00984471">
      <w:pPr>
        <w:spacing w:line="360" w:lineRule="auto"/>
        <w:jc w:val="center"/>
        <w:rPr>
          <w:ins w:id="391" w:author="QIANHUI LI" w:date="2019-11-05T16:51:00Z"/>
          <w:rFonts w:ascii="Garamond" w:hAnsi="Garamond"/>
        </w:rPr>
      </w:pPr>
    </w:p>
    <w:p w14:paraId="2E62A7DC" w14:textId="77777777" w:rsidR="007510A1" w:rsidRPr="00554C49" w:rsidRDefault="007510A1">
      <w:pPr>
        <w:spacing w:line="360" w:lineRule="auto"/>
        <w:jc w:val="center"/>
        <w:rPr>
          <w:rFonts w:ascii="Garamond" w:hAnsi="Garamond"/>
        </w:rPr>
        <w:pPrChange w:id="392" w:author="QIANHUI LI" w:date="2019-11-05T16:46:00Z">
          <w:pPr>
            <w:spacing w:line="360" w:lineRule="auto"/>
          </w:pPr>
        </w:pPrChange>
      </w:pPr>
    </w:p>
    <w:p w14:paraId="418E9BF4" w14:textId="712D2966" w:rsidR="00CA26D8" w:rsidRPr="002B53C9" w:rsidRDefault="00CA26D8" w:rsidP="00720FAD">
      <w:pPr>
        <w:spacing w:line="360" w:lineRule="auto"/>
        <w:ind w:firstLine="720"/>
        <w:rPr>
          <w:rFonts w:ascii="Garamond" w:hAnsi="Garamond"/>
          <w:rPrChange w:id="393" w:author="QIANHUI LI" w:date="2019-11-06T22:12:00Z">
            <w:rPr>
              <w:rFonts w:ascii="Garamond" w:hAnsi="Garamond"/>
              <w:b/>
              <w:bCs/>
            </w:rPr>
          </w:rPrChange>
        </w:rPr>
      </w:pPr>
      <w:r w:rsidRPr="002B53C9">
        <w:rPr>
          <w:rFonts w:ascii="Garamond" w:hAnsi="Garamond"/>
          <w:rPrChange w:id="394" w:author="QIANHUI LI" w:date="2019-11-06T22:12:00Z">
            <w:rPr>
              <w:rFonts w:ascii="Garamond" w:hAnsi="Garamond"/>
              <w:b/>
              <w:bCs/>
            </w:rPr>
          </w:rPrChange>
        </w:rPr>
        <w:t xml:space="preserve">4.2. </w:t>
      </w:r>
      <w:ins w:id="395" w:author="QIANHUI LI" w:date="2019-11-04T19:17:00Z">
        <w:r w:rsidR="008C4089" w:rsidRPr="002B53C9">
          <w:rPr>
            <w:rFonts w:ascii="Garamond" w:hAnsi="Garamond"/>
            <w:rPrChange w:id="396" w:author="QIANHUI LI" w:date="2019-11-06T22:12:00Z">
              <w:rPr>
                <w:rFonts w:ascii="Garamond" w:hAnsi="Garamond"/>
                <w:b/>
                <w:bCs/>
              </w:rPr>
            </w:rPrChange>
          </w:rPr>
          <w:t>Classification and Regression Tree (</w:t>
        </w:r>
      </w:ins>
      <w:r w:rsidRPr="002B53C9">
        <w:rPr>
          <w:rFonts w:ascii="Garamond" w:hAnsi="Garamond"/>
          <w:rPrChange w:id="397" w:author="QIANHUI LI" w:date="2019-11-06T22:12:00Z">
            <w:rPr>
              <w:rFonts w:ascii="Garamond" w:hAnsi="Garamond"/>
              <w:b/>
              <w:bCs/>
            </w:rPr>
          </w:rPrChange>
        </w:rPr>
        <w:t>CART</w:t>
      </w:r>
      <w:ins w:id="398" w:author="QIANHUI LI" w:date="2019-11-04T19:17:00Z">
        <w:r w:rsidR="008C4089" w:rsidRPr="002B53C9">
          <w:rPr>
            <w:rFonts w:ascii="Garamond" w:hAnsi="Garamond"/>
            <w:rPrChange w:id="399" w:author="QIANHUI LI" w:date="2019-11-06T22:12:00Z">
              <w:rPr>
                <w:rFonts w:ascii="Garamond" w:hAnsi="Garamond"/>
                <w:b/>
                <w:bCs/>
              </w:rPr>
            </w:rPrChange>
          </w:rPr>
          <w:t>)</w:t>
        </w:r>
      </w:ins>
    </w:p>
    <w:p w14:paraId="1701A421" w14:textId="06E5D48A" w:rsidR="009A6496" w:rsidRPr="00554C49" w:rsidRDefault="0096046C" w:rsidP="00720FAD">
      <w:pPr>
        <w:spacing w:line="360" w:lineRule="auto"/>
        <w:ind w:firstLine="720"/>
        <w:rPr>
          <w:ins w:id="400" w:author="QIANHUI LI" w:date="2019-11-04T22:24:00Z"/>
          <w:rFonts w:ascii="Garamond" w:hAnsi="Garamond"/>
        </w:rPr>
      </w:pPr>
      <w:del w:id="401" w:author="QIANHUI LI" w:date="2019-11-06T22:55:00Z">
        <w:r w:rsidRPr="00554C49" w:rsidDel="00916B0A">
          <w:rPr>
            <w:rFonts w:ascii="Garamond" w:hAnsi="Garamond"/>
          </w:rPr>
          <w:tab/>
        </w:r>
      </w:del>
      <w:ins w:id="402" w:author="QIANHUI LI" w:date="2019-10-23T18:47:00Z">
        <w:r w:rsidR="00A1413C" w:rsidRPr="00554C49">
          <w:rPr>
            <w:rFonts w:ascii="Garamond" w:hAnsi="Garamond"/>
          </w:rPr>
          <w:t>Unlike logistic and linear regression, CART does not have a specific equation.</w:t>
        </w:r>
        <w:r w:rsidR="00A1413C" w:rsidRPr="00554C49">
          <w:rPr>
            <w:rFonts w:ascii="Garamond" w:hAnsi="Garamond"/>
            <w:color w:val="C00000"/>
          </w:rPr>
          <w:t xml:space="preserve"> </w:t>
        </w:r>
      </w:ins>
      <w:ins w:id="403" w:author="QIANHUI LI" w:date="2019-10-23T18:49:00Z">
        <w:r w:rsidR="006D39A9" w:rsidRPr="00554C49">
          <w:rPr>
            <w:rFonts w:ascii="Garamond" w:hAnsi="Garamond"/>
            <w:color w:val="C00000"/>
          </w:rPr>
          <w:t xml:space="preserve">Data are partitioned along the predictor </w:t>
        </w:r>
      </w:ins>
      <w:ins w:id="404" w:author="QIANHUI LI" w:date="2019-10-23T18:53:00Z">
        <w:r w:rsidR="00852E97" w:rsidRPr="00554C49">
          <w:rPr>
            <w:rFonts w:ascii="Garamond" w:hAnsi="Garamond"/>
            <w:color w:val="C00000"/>
          </w:rPr>
          <w:t>variables</w:t>
        </w:r>
      </w:ins>
      <w:ins w:id="405" w:author="QIANHUI LI" w:date="2019-10-23T18:49:00Z">
        <w:r w:rsidR="006D39A9" w:rsidRPr="00554C49">
          <w:rPr>
            <w:rFonts w:ascii="Garamond" w:hAnsi="Garamond"/>
            <w:color w:val="C00000"/>
          </w:rPr>
          <w:t xml:space="preserve"> into subsets with homogeneous values of the dependent variable</w:t>
        </w:r>
      </w:ins>
      <w:ins w:id="406" w:author="QIANHUI LI" w:date="2019-10-23T18:53:00Z">
        <w:r w:rsidR="00852E97" w:rsidRPr="00554C49">
          <w:rPr>
            <w:rFonts w:ascii="Garamond" w:hAnsi="Garamond"/>
            <w:color w:val="C00000"/>
          </w:rPr>
          <w:t xml:space="preserve"> and to reduce class mixing at each split</w:t>
        </w:r>
      </w:ins>
      <w:ins w:id="407" w:author="QIANHUI LI" w:date="2019-10-23T18:51:00Z">
        <w:r w:rsidR="00852E97" w:rsidRPr="00554C49">
          <w:rPr>
            <w:rFonts w:ascii="Garamond" w:hAnsi="Garamond"/>
            <w:color w:val="C00000"/>
          </w:rPr>
          <w:t xml:space="preserve">. </w:t>
        </w:r>
      </w:ins>
      <w:ins w:id="408" w:author="QIANHUI LI" w:date="2019-10-23T19:10:00Z">
        <w:r w:rsidR="003C5B0A" w:rsidRPr="00554C49">
          <w:rPr>
            <w:rFonts w:ascii="Garamond" w:hAnsi="Garamond"/>
            <w:color w:val="C00000"/>
          </w:rPr>
          <w:t xml:space="preserve">It is similar to growing a large tree and </w:t>
        </w:r>
      </w:ins>
      <w:ins w:id="409" w:author="QIANHUI LI" w:date="2019-10-23T19:11:00Z">
        <w:r w:rsidR="003C5B0A" w:rsidRPr="00554C49">
          <w:rPr>
            <w:rFonts w:ascii="Garamond" w:hAnsi="Garamond"/>
            <w:color w:val="C00000"/>
          </w:rPr>
          <w:t xml:space="preserve">then </w:t>
        </w:r>
      </w:ins>
      <w:ins w:id="410" w:author="QIANHUI LI" w:date="2019-10-23T19:10:00Z">
        <w:r w:rsidR="003C5B0A" w:rsidRPr="00554C49">
          <w:rPr>
            <w:rFonts w:ascii="Garamond" w:hAnsi="Garamond"/>
            <w:color w:val="C00000"/>
          </w:rPr>
          <w:t>prune it. Pruning can be done by randomly selecting a test sample and computing the error by running it down the large tree and subtrees. The tree with the smallest error will be the final tree.</w:t>
        </w:r>
        <w:r w:rsidR="003C5B0A" w:rsidRPr="00554C49" w:rsidDel="00A1413C">
          <w:rPr>
            <w:rFonts w:ascii="Garamond" w:hAnsi="Garamond"/>
            <w:color w:val="C00000"/>
          </w:rPr>
          <w:t xml:space="preserve"> </w:t>
        </w:r>
      </w:ins>
      <w:del w:id="411" w:author="QIANHUI LI" w:date="2019-10-23T18:47:00Z">
        <w:r w:rsidR="00F0422E" w:rsidRPr="00554C49" w:rsidDel="00A1413C">
          <w:rPr>
            <w:rFonts w:ascii="Garamond" w:hAnsi="Garamond"/>
            <w:color w:val="C00000"/>
          </w:rPr>
          <w:delText xml:space="preserve">(Do we have to introduce the algorithm? </w:delText>
        </w:r>
        <w:r w:rsidR="008103DE" w:rsidRPr="00554C49" w:rsidDel="00A1413C">
          <w:rPr>
            <w:rFonts w:ascii="Garamond" w:hAnsi="Garamond"/>
            <w:color w:val="C00000"/>
          </w:rPr>
          <w:delText>-</w:delText>
        </w:r>
        <w:r w:rsidR="00F0422E" w:rsidRPr="00554C49" w:rsidDel="00A1413C">
          <w:rPr>
            <w:rFonts w:ascii="Garamond" w:hAnsi="Garamond"/>
            <w:color w:val="C00000"/>
          </w:rPr>
          <w:delText>) (+Advantages &amp;disadvantages of CART)</w:delText>
        </w:r>
        <w:r w:rsidR="008103DE" w:rsidRPr="00554C49" w:rsidDel="00A1413C">
          <w:rPr>
            <w:rFonts w:ascii="Garamond" w:hAnsi="Garamond"/>
            <w:color w:val="C00000"/>
          </w:rPr>
          <w:delText>------------------------------</w:delText>
        </w:r>
      </w:del>
      <w:r w:rsidRPr="00554C49">
        <w:rPr>
          <w:rFonts w:ascii="Garamond" w:hAnsi="Garamond"/>
        </w:rPr>
        <w:t xml:space="preserve">The </w:t>
      </w:r>
      <w:commentRangeStart w:id="412"/>
      <w:r w:rsidRPr="00554C49">
        <w:rPr>
          <w:rFonts w:ascii="Garamond" w:hAnsi="Garamond"/>
        </w:rPr>
        <w:t xml:space="preserve">tree before pruning </w:t>
      </w:r>
      <w:commentRangeEnd w:id="412"/>
      <w:r w:rsidR="003156A3" w:rsidRPr="002B53C9">
        <w:rPr>
          <w:rStyle w:val="CommentReference"/>
          <w:rFonts w:ascii="Garamond" w:hAnsi="Garamond"/>
          <w:sz w:val="24"/>
          <w:szCs w:val="24"/>
          <w:rPrChange w:id="413" w:author="QIANHUI LI" w:date="2019-11-06T22:12:00Z">
            <w:rPr>
              <w:rStyle w:val="CommentReference"/>
            </w:rPr>
          </w:rPrChange>
        </w:rPr>
        <w:commentReference w:id="412"/>
      </w:r>
      <w:r w:rsidRPr="002B53C9">
        <w:rPr>
          <w:rFonts w:ascii="Garamond" w:hAnsi="Garamond"/>
        </w:rPr>
        <w:t xml:space="preserve">and after are exact the same, with </w:t>
      </w:r>
      <w:r w:rsidRPr="00554C49">
        <w:rPr>
          <w:rFonts w:ascii="Garamond" w:hAnsi="Garamond"/>
        </w:rPr>
        <w:t>the result of 8</w:t>
      </w:r>
      <w:ins w:id="414" w:author="QIANHUI LI" w:date="2019-11-06T22:18:00Z">
        <w:r w:rsidR="00833DF8">
          <w:rPr>
            <w:rFonts w:ascii="Garamond" w:hAnsi="Garamond"/>
          </w:rPr>
          <w:t>2</w:t>
        </w:r>
      </w:ins>
      <w:del w:id="415" w:author="QIANHUI LI" w:date="2019-11-06T22:18:00Z">
        <w:r w:rsidRPr="00554C49" w:rsidDel="00833DF8">
          <w:rPr>
            <w:rFonts w:ascii="Garamond" w:hAnsi="Garamond"/>
          </w:rPr>
          <w:delText>3</w:delText>
        </w:r>
      </w:del>
      <w:r w:rsidRPr="00554C49">
        <w:rPr>
          <w:rFonts w:ascii="Garamond" w:hAnsi="Garamond"/>
        </w:rPr>
        <w:t>.</w:t>
      </w:r>
      <w:ins w:id="416" w:author="QIANHUI LI" w:date="2019-11-06T22:18:00Z">
        <w:r w:rsidR="00833DF8">
          <w:rPr>
            <w:rFonts w:ascii="Garamond" w:hAnsi="Garamond"/>
          </w:rPr>
          <w:t>99</w:t>
        </w:r>
      </w:ins>
      <w:del w:id="417" w:author="QIANHUI LI" w:date="2019-11-06T22:18:00Z">
        <w:r w:rsidRPr="00554C49" w:rsidDel="00833DF8">
          <w:rPr>
            <w:rFonts w:ascii="Garamond" w:hAnsi="Garamond"/>
          </w:rPr>
          <w:delText>76</w:delText>
        </w:r>
      </w:del>
      <w:r w:rsidRPr="00554C49">
        <w:rPr>
          <w:rFonts w:ascii="Garamond" w:hAnsi="Garamond"/>
        </w:rPr>
        <w:t>% training accuracy and 8</w:t>
      </w:r>
      <w:ins w:id="418" w:author="QIANHUI LI" w:date="2019-11-06T22:18:00Z">
        <w:r w:rsidR="00833DF8">
          <w:rPr>
            <w:rFonts w:ascii="Garamond" w:hAnsi="Garamond"/>
          </w:rPr>
          <w:t>2.51</w:t>
        </w:r>
      </w:ins>
      <w:del w:id="419" w:author="QIANHUI LI" w:date="2019-11-06T22:18:00Z">
        <w:r w:rsidRPr="00554C49" w:rsidDel="00833DF8">
          <w:rPr>
            <w:rFonts w:ascii="Garamond" w:hAnsi="Garamond"/>
          </w:rPr>
          <w:delText>3.46</w:delText>
        </w:r>
      </w:del>
      <w:r w:rsidRPr="00554C49">
        <w:rPr>
          <w:rFonts w:ascii="Garamond" w:hAnsi="Garamond"/>
        </w:rPr>
        <w:t>% test accuracy.</w:t>
      </w:r>
      <w:r w:rsidR="002B0E72" w:rsidRPr="00554C49">
        <w:rPr>
          <w:rFonts w:ascii="Garamond" w:hAnsi="Garamond"/>
        </w:rPr>
        <w:t xml:space="preserve"> </w:t>
      </w:r>
      <w:ins w:id="420" w:author="QIANHUI LI" w:date="2019-10-23T18:30:00Z">
        <w:r w:rsidR="00FB468F" w:rsidRPr="00554C49">
          <w:rPr>
            <w:rFonts w:ascii="Garamond" w:hAnsi="Garamond"/>
          </w:rPr>
          <w:t xml:space="preserve">The variables that are actually used in tree construction </w:t>
        </w:r>
      </w:ins>
      <w:ins w:id="421" w:author="QIANHUI LI" w:date="2019-11-06T22:20:00Z">
        <w:r w:rsidR="00833DF8">
          <w:rPr>
            <w:rFonts w:ascii="Garamond" w:hAnsi="Garamond"/>
          </w:rPr>
          <w:t xml:space="preserve">are </w:t>
        </w:r>
      </w:ins>
      <w:ins w:id="422" w:author="QIANHUI LI" w:date="2019-10-23T18:30:00Z">
        <w:r w:rsidR="00FB468F" w:rsidRPr="00554C49">
          <w:rPr>
            <w:rFonts w:ascii="Garamond" w:hAnsi="Garamond"/>
          </w:rPr>
          <w:t>“</w:t>
        </w:r>
      </w:ins>
      <w:proofErr w:type="spellStart"/>
      <w:ins w:id="423" w:author="QIANHUI LI" w:date="2019-10-23T18:31:00Z">
        <w:r w:rsidR="00FB468F" w:rsidRPr="00554C49">
          <w:rPr>
            <w:rFonts w:ascii="Garamond" w:hAnsi="Garamond"/>
          </w:rPr>
          <w:t>n</w:t>
        </w:r>
      </w:ins>
      <w:ins w:id="424" w:author="QIANHUI LI" w:date="2019-10-23T18:30:00Z">
        <w:r w:rsidR="00FB468F" w:rsidRPr="00554C49">
          <w:rPr>
            <w:rFonts w:ascii="Garamond" w:hAnsi="Garamond"/>
          </w:rPr>
          <w:t>r.em</w:t>
        </w:r>
      </w:ins>
      <w:ins w:id="425" w:author="QIANHUI LI" w:date="2019-10-23T18:31:00Z">
        <w:r w:rsidR="00FB468F" w:rsidRPr="00554C49">
          <w:rPr>
            <w:rFonts w:ascii="Garamond" w:hAnsi="Garamond"/>
          </w:rPr>
          <w:t>ployed</w:t>
        </w:r>
        <w:proofErr w:type="spellEnd"/>
        <w:r w:rsidR="00FB468F" w:rsidRPr="00554C49">
          <w:rPr>
            <w:rFonts w:ascii="Garamond" w:hAnsi="Garamond"/>
          </w:rPr>
          <w:t>” and “</w:t>
        </w:r>
        <w:proofErr w:type="spellStart"/>
        <w:r w:rsidR="00FB468F" w:rsidRPr="00554C49">
          <w:rPr>
            <w:rFonts w:ascii="Garamond" w:hAnsi="Garamond"/>
          </w:rPr>
          <w:t>pdays</w:t>
        </w:r>
        <w:proofErr w:type="spellEnd"/>
        <w:r w:rsidR="00FB468F" w:rsidRPr="00554C49">
          <w:rPr>
            <w:rFonts w:ascii="Garamond" w:hAnsi="Garamond"/>
          </w:rPr>
          <w:t xml:space="preserve">”. </w:t>
        </w:r>
      </w:ins>
      <w:ins w:id="426" w:author="QIANHUI LI" w:date="2019-11-06T22:19:00Z">
        <w:r w:rsidR="00833DF8">
          <w:rPr>
            <w:rFonts w:ascii="Garamond" w:hAnsi="Garamond"/>
          </w:rPr>
          <w:t>The final</w:t>
        </w:r>
      </w:ins>
      <w:del w:id="427" w:author="QIANHUI LI" w:date="2019-11-06T22:19:00Z">
        <w:r w:rsidR="002B0E72" w:rsidRPr="00554C49" w:rsidDel="00833DF8">
          <w:rPr>
            <w:rFonts w:ascii="Garamond" w:hAnsi="Garamond"/>
          </w:rPr>
          <w:delText>It resulted</w:delText>
        </w:r>
      </w:del>
      <w:r w:rsidR="002B0E72" w:rsidRPr="00554C49">
        <w:rPr>
          <w:rFonts w:ascii="Garamond" w:hAnsi="Garamond"/>
        </w:rPr>
        <w:t xml:space="preserve"> tree </w:t>
      </w:r>
      <w:ins w:id="428" w:author="QIANHUI LI" w:date="2019-10-23T18:31:00Z">
        <w:r w:rsidR="00FB468F" w:rsidRPr="00554C49">
          <w:rPr>
            <w:rFonts w:ascii="Garamond" w:hAnsi="Garamond"/>
          </w:rPr>
          <w:t xml:space="preserve">with lowest </w:t>
        </w:r>
      </w:ins>
      <w:ins w:id="429" w:author="QIANHUI LI" w:date="2019-10-23T18:32:00Z">
        <w:r w:rsidR="00FB468F" w:rsidRPr="00554C49">
          <w:rPr>
            <w:rFonts w:ascii="Garamond" w:hAnsi="Garamond"/>
          </w:rPr>
          <w:t xml:space="preserve">error </w:t>
        </w:r>
      </w:ins>
      <w:r w:rsidR="002B0E72" w:rsidRPr="00554C49">
        <w:rPr>
          <w:rFonts w:ascii="Garamond" w:hAnsi="Garamond"/>
        </w:rPr>
        <w:t xml:space="preserve">has </w:t>
      </w:r>
      <w:ins w:id="430" w:author="QIANHUI LI" w:date="2019-11-06T22:19:00Z">
        <w:r w:rsidR="00833DF8">
          <w:rPr>
            <w:rFonts w:ascii="Garamond" w:hAnsi="Garamond"/>
          </w:rPr>
          <w:t>4</w:t>
        </w:r>
      </w:ins>
      <w:del w:id="431" w:author="QIANHUI LI" w:date="2019-11-06T22:19:00Z">
        <w:r w:rsidR="002B0E72" w:rsidRPr="00554C49" w:rsidDel="00833DF8">
          <w:rPr>
            <w:rFonts w:ascii="Garamond" w:hAnsi="Garamond"/>
          </w:rPr>
          <w:delText>6</w:delText>
        </w:r>
      </w:del>
      <w:r w:rsidR="002B0E72" w:rsidRPr="00554C49">
        <w:rPr>
          <w:rFonts w:ascii="Garamond" w:hAnsi="Garamond"/>
        </w:rPr>
        <w:t xml:space="preserve"> terminal nodes.</w:t>
      </w:r>
    </w:p>
    <w:p w14:paraId="39BC7776" w14:textId="046F17DE" w:rsidR="00C11A9A" w:rsidRPr="00554C49" w:rsidRDefault="00C11A9A" w:rsidP="00720FAD">
      <w:pPr>
        <w:spacing w:line="360" w:lineRule="auto"/>
        <w:ind w:firstLine="720"/>
        <w:rPr>
          <w:ins w:id="432" w:author="QIANHUI LI" w:date="2019-11-06T21:49:00Z"/>
          <w:rFonts w:ascii="Garamond" w:hAnsi="Garamond"/>
        </w:rPr>
      </w:pPr>
      <w:ins w:id="433" w:author="QIANHUI LI" w:date="2019-11-04T22:25:00Z">
        <w:r w:rsidRPr="00554C49">
          <w:rPr>
            <w:rFonts w:ascii="Garamond" w:hAnsi="Garamond"/>
          </w:rPr>
          <w:t xml:space="preserve">The CART automatically selected </w:t>
        </w:r>
      </w:ins>
      <w:ins w:id="434" w:author="QIANHUI LI" w:date="2019-11-04T22:28:00Z">
        <w:r w:rsidRPr="00554C49">
          <w:rPr>
            <w:rFonts w:ascii="Garamond" w:hAnsi="Garamond"/>
          </w:rPr>
          <w:t>11 out of 20 variables</w:t>
        </w:r>
        <w:r w:rsidR="00A653E4" w:rsidRPr="00554C49">
          <w:rPr>
            <w:rFonts w:ascii="Garamond" w:hAnsi="Garamond"/>
          </w:rPr>
          <w:t>,</w:t>
        </w:r>
      </w:ins>
      <w:ins w:id="435" w:author="QIANHUI LI" w:date="2019-11-04T22:29:00Z">
        <w:r w:rsidR="00A653E4" w:rsidRPr="00554C49">
          <w:rPr>
            <w:rFonts w:ascii="Garamond" w:hAnsi="Garamond"/>
          </w:rPr>
          <w:t xml:space="preserve"> which are </w:t>
        </w:r>
      </w:ins>
      <w:ins w:id="436" w:author="QIANHUI LI" w:date="2019-11-04T22:30:00Z">
        <w:r w:rsidR="00A653E4" w:rsidRPr="00554C49">
          <w:rPr>
            <w:rFonts w:ascii="Garamond" w:hAnsi="Garamond"/>
          </w:rPr>
          <w:t>“</w:t>
        </w:r>
        <w:proofErr w:type="spellStart"/>
        <w:r w:rsidR="00A653E4" w:rsidRPr="00554C49">
          <w:rPr>
            <w:rFonts w:ascii="Garamond" w:hAnsi="Garamond"/>
          </w:rPr>
          <w:t>pdays</w:t>
        </w:r>
        <w:proofErr w:type="spellEnd"/>
        <w:r w:rsidR="00A653E4" w:rsidRPr="00554C49">
          <w:rPr>
            <w:rFonts w:ascii="Garamond" w:hAnsi="Garamond"/>
          </w:rPr>
          <w:t>”, “</w:t>
        </w:r>
        <w:proofErr w:type="spellStart"/>
        <w:r w:rsidR="00A653E4" w:rsidRPr="00554C49">
          <w:rPr>
            <w:rFonts w:ascii="Garamond" w:hAnsi="Garamond"/>
          </w:rPr>
          <w:t>poutcome</w:t>
        </w:r>
        <w:proofErr w:type="spellEnd"/>
        <w:r w:rsidR="00A653E4" w:rsidRPr="00554C49">
          <w:rPr>
            <w:rFonts w:ascii="Garamond" w:hAnsi="Garamond"/>
          </w:rPr>
          <w:t>”, “</w:t>
        </w:r>
        <w:proofErr w:type="spellStart"/>
        <w:r w:rsidR="00A653E4" w:rsidRPr="00554C49">
          <w:rPr>
            <w:rFonts w:ascii="Garamond" w:hAnsi="Garamond"/>
          </w:rPr>
          <w:t>nr.employed</w:t>
        </w:r>
        <w:proofErr w:type="spellEnd"/>
        <w:r w:rsidR="00A653E4" w:rsidRPr="00554C49">
          <w:rPr>
            <w:rFonts w:ascii="Garamond" w:hAnsi="Garamond"/>
          </w:rPr>
          <w:t>”, “month”, “</w:t>
        </w:r>
        <w:proofErr w:type="spellStart"/>
        <w:r w:rsidR="00A653E4" w:rsidRPr="00554C49">
          <w:rPr>
            <w:rFonts w:ascii="Garamond" w:hAnsi="Garamond"/>
          </w:rPr>
          <w:t>cons.conf.idx</w:t>
        </w:r>
        <w:proofErr w:type="spellEnd"/>
        <w:r w:rsidR="00A653E4" w:rsidRPr="00554C49">
          <w:rPr>
            <w:rFonts w:ascii="Garamond" w:hAnsi="Garamond"/>
          </w:rPr>
          <w:t>”, “</w:t>
        </w:r>
        <w:proofErr w:type="spellStart"/>
        <w:r w:rsidR="00A653E4" w:rsidRPr="00554C49">
          <w:rPr>
            <w:rFonts w:ascii="Garamond" w:hAnsi="Garamond"/>
          </w:rPr>
          <w:t>emp.var.rate</w:t>
        </w:r>
        <w:proofErr w:type="spellEnd"/>
        <w:r w:rsidR="00A653E4" w:rsidRPr="00554C49">
          <w:rPr>
            <w:rFonts w:ascii="Garamond" w:hAnsi="Garamond"/>
          </w:rPr>
          <w:t>”, “euribor3m”, “previous”, “</w:t>
        </w:r>
        <w:proofErr w:type="spellStart"/>
        <w:r w:rsidR="00A653E4" w:rsidRPr="00554C49">
          <w:rPr>
            <w:rFonts w:ascii="Garamond" w:hAnsi="Garamond"/>
          </w:rPr>
          <w:t>c</w:t>
        </w:r>
      </w:ins>
      <w:ins w:id="437" w:author="QIANHUI LI" w:date="2019-11-04T22:31:00Z">
        <w:r w:rsidR="00A653E4" w:rsidRPr="00554C49">
          <w:rPr>
            <w:rFonts w:ascii="Garamond" w:hAnsi="Garamond"/>
          </w:rPr>
          <w:t>ons.price.idx</w:t>
        </w:r>
        <w:proofErr w:type="spellEnd"/>
        <w:r w:rsidR="00A653E4" w:rsidRPr="00554C49">
          <w:rPr>
            <w:rFonts w:ascii="Garamond" w:hAnsi="Garamond"/>
          </w:rPr>
          <w:t>”, “campaign”, “age”. Among those 11 variables, there are 3 variables of great importance,</w:t>
        </w:r>
      </w:ins>
      <w:ins w:id="438" w:author="QIANHUI LI" w:date="2019-11-04T22:32:00Z">
        <w:r w:rsidR="00A653E4" w:rsidRPr="00554C49">
          <w:rPr>
            <w:rFonts w:ascii="Garamond" w:hAnsi="Garamond"/>
          </w:rPr>
          <w:t xml:space="preserve"> which are “</w:t>
        </w:r>
        <w:proofErr w:type="spellStart"/>
        <w:r w:rsidR="00A653E4" w:rsidRPr="00554C49">
          <w:rPr>
            <w:rFonts w:ascii="Garamond" w:hAnsi="Garamond"/>
          </w:rPr>
          <w:t>pdays</w:t>
        </w:r>
        <w:proofErr w:type="spellEnd"/>
        <w:r w:rsidR="00A653E4" w:rsidRPr="00554C49">
          <w:rPr>
            <w:rFonts w:ascii="Garamond" w:hAnsi="Garamond"/>
          </w:rPr>
          <w:t>”, “</w:t>
        </w:r>
        <w:proofErr w:type="spellStart"/>
        <w:r w:rsidR="00A653E4" w:rsidRPr="00554C49">
          <w:rPr>
            <w:rFonts w:ascii="Garamond" w:hAnsi="Garamond"/>
          </w:rPr>
          <w:t>poutcome</w:t>
        </w:r>
        <w:proofErr w:type="spellEnd"/>
        <w:r w:rsidR="00A653E4" w:rsidRPr="00554C49">
          <w:rPr>
            <w:rFonts w:ascii="Garamond" w:hAnsi="Garamond"/>
          </w:rPr>
          <w:t>”, and “</w:t>
        </w:r>
        <w:proofErr w:type="spellStart"/>
        <w:r w:rsidR="00A653E4" w:rsidRPr="00554C49">
          <w:rPr>
            <w:rFonts w:ascii="Garamond" w:hAnsi="Garamond"/>
          </w:rPr>
          <w:t>nr.employed</w:t>
        </w:r>
        <w:proofErr w:type="spellEnd"/>
        <w:r w:rsidR="00A653E4" w:rsidRPr="00554C49">
          <w:rPr>
            <w:rFonts w:ascii="Garamond" w:hAnsi="Garamond"/>
          </w:rPr>
          <w:t xml:space="preserve">”. </w:t>
        </w:r>
      </w:ins>
      <w:ins w:id="439" w:author="QIANHUI LI" w:date="2019-11-04T22:24:00Z">
        <w:r w:rsidRPr="00554C49">
          <w:rPr>
            <w:rFonts w:ascii="Garamond" w:hAnsi="Garamond"/>
          </w:rPr>
          <w:t>Figure</w:t>
        </w:r>
      </w:ins>
      <w:ins w:id="440" w:author="QIANHUI LI" w:date="2019-11-06T21:29:00Z">
        <w:r w:rsidR="00997186" w:rsidRPr="00554C49">
          <w:rPr>
            <w:rFonts w:ascii="Garamond" w:hAnsi="Garamond"/>
          </w:rPr>
          <w:t xml:space="preserve"> 5</w:t>
        </w:r>
      </w:ins>
      <w:ins w:id="441" w:author="QIANHUI LI" w:date="2019-11-04T22:24:00Z">
        <w:r w:rsidRPr="00554C49">
          <w:rPr>
            <w:rFonts w:ascii="Garamond" w:hAnsi="Garamond"/>
          </w:rPr>
          <w:t xml:space="preserve">. illustrates the variable </w:t>
        </w:r>
      </w:ins>
      <w:ins w:id="442" w:author="QIANHUI LI" w:date="2019-11-04T22:25:00Z">
        <w:r w:rsidRPr="00554C49">
          <w:rPr>
            <w:rFonts w:ascii="Garamond" w:hAnsi="Garamond"/>
          </w:rPr>
          <w:t>importance for CART.</w:t>
        </w:r>
      </w:ins>
      <w:ins w:id="443" w:author="QIANHUI LI" w:date="2019-11-04T22:56:00Z">
        <w:r w:rsidR="00A653E4" w:rsidRPr="00554C49">
          <w:rPr>
            <w:rFonts w:ascii="Garamond" w:hAnsi="Garamond"/>
          </w:rPr>
          <w:t xml:space="preserve"> </w:t>
        </w:r>
      </w:ins>
      <w:ins w:id="444" w:author="QIANHUI LI" w:date="2019-11-04T22:57:00Z">
        <w:r w:rsidR="00A653E4" w:rsidRPr="00554C49">
          <w:rPr>
            <w:rFonts w:ascii="Garamond" w:hAnsi="Garamond"/>
          </w:rPr>
          <w:t>Compared with “</w:t>
        </w:r>
        <w:proofErr w:type="spellStart"/>
        <w:r w:rsidR="00A653E4" w:rsidRPr="00554C49">
          <w:rPr>
            <w:rFonts w:ascii="Garamond" w:hAnsi="Garamond"/>
          </w:rPr>
          <w:t>poutcome</w:t>
        </w:r>
        <w:proofErr w:type="spellEnd"/>
        <w:r w:rsidR="00A653E4" w:rsidRPr="00554C49">
          <w:rPr>
            <w:rFonts w:ascii="Garamond" w:hAnsi="Garamond"/>
          </w:rPr>
          <w:t>” and</w:t>
        </w:r>
        <w:r w:rsidR="005858C5" w:rsidRPr="00554C49">
          <w:rPr>
            <w:rFonts w:ascii="Garamond" w:hAnsi="Garamond"/>
          </w:rPr>
          <w:t xml:space="preserve"> “</w:t>
        </w:r>
        <w:proofErr w:type="spellStart"/>
        <w:r w:rsidR="00A653E4" w:rsidRPr="00554C49">
          <w:rPr>
            <w:rFonts w:ascii="Garamond" w:hAnsi="Garamond"/>
          </w:rPr>
          <w:t>nr.employed</w:t>
        </w:r>
        <w:proofErr w:type="spellEnd"/>
        <w:r w:rsidR="00A653E4" w:rsidRPr="00554C49">
          <w:rPr>
            <w:rFonts w:ascii="Garamond" w:hAnsi="Garamond"/>
          </w:rPr>
          <w:t xml:space="preserve">”, </w:t>
        </w:r>
        <w:r w:rsidR="005858C5" w:rsidRPr="00554C49">
          <w:rPr>
            <w:rFonts w:ascii="Garamond" w:hAnsi="Garamond"/>
          </w:rPr>
          <w:t>“</w:t>
        </w:r>
        <w:proofErr w:type="spellStart"/>
        <w:r w:rsidR="005858C5" w:rsidRPr="00554C49">
          <w:rPr>
            <w:rFonts w:ascii="Garamond" w:hAnsi="Garamond"/>
          </w:rPr>
          <w:t>pdays</w:t>
        </w:r>
        <w:proofErr w:type="spellEnd"/>
        <w:r w:rsidR="005858C5" w:rsidRPr="00554C49">
          <w:rPr>
            <w:rFonts w:ascii="Garamond" w:hAnsi="Garamond"/>
          </w:rPr>
          <w:t>” has the greatest importance, and that</w:t>
        </w:r>
      </w:ins>
      <w:ins w:id="445" w:author="QIANHUI LI" w:date="2019-11-04T22:58:00Z">
        <w:r w:rsidR="005858C5" w:rsidRPr="00554C49">
          <w:rPr>
            <w:rFonts w:ascii="Garamond" w:hAnsi="Garamond"/>
          </w:rPr>
          <w:t xml:space="preserve"> corresponded to the Figure</w:t>
        </w:r>
      </w:ins>
      <w:ins w:id="446" w:author="QIANHUI LI" w:date="2019-11-06T21:30:00Z">
        <w:r w:rsidR="00997186" w:rsidRPr="00554C49">
          <w:rPr>
            <w:rFonts w:ascii="Garamond" w:hAnsi="Garamond"/>
          </w:rPr>
          <w:t xml:space="preserve"> 4</w:t>
        </w:r>
      </w:ins>
      <w:ins w:id="447" w:author="QIANHUI LI" w:date="2019-11-04T22:58:00Z">
        <w:r w:rsidR="005858C5" w:rsidRPr="00554C49">
          <w:rPr>
            <w:rFonts w:ascii="Garamond" w:hAnsi="Garamond"/>
          </w:rPr>
          <w:t>. tree structure graph</w:t>
        </w:r>
      </w:ins>
      <w:ins w:id="448" w:author="QIANHUI LI" w:date="2019-11-04T22:59:00Z">
        <w:r w:rsidR="005858C5" w:rsidRPr="00554C49">
          <w:rPr>
            <w:rFonts w:ascii="Garamond" w:hAnsi="Garamond"/>
          </w:rPr>
          <w:t>. The tree structure graph shows that the “</w:t>
        </w:r>
        <w:proofErr w:type="spellStart"/>
        <w:r w:rsidR="005858C5" w:rsidRPr="00554C49">
          <w:rPr>
            <w:rFonts w:ascii="Garamond" w:hAnsi="Garamond"/>
          </w:rPr>
          <w:t>pdays</w:t>
        </w:r>
        <w:proofErr w:type="spellEnd"/>
        <w:r w:rsidR="005858C5" w:rsidRPr="00554C49">
          <w:rPr>
            <w:rFonts w:ascii="Garamond" w:hAnsi="Garamond"/>
          </w:rPr>
          <w:t>” is the initial and essential split node</w:t>
        </w:r>
      </w:ins>
      <w:ins w:id="449" w:author="QIANHUI LI" w:date="2019-11-06T21:20:00Z">
        <w:r w:rsidR="007775D6" w:rsidRPr="00554C49">
          <w:rPr>
            <w:rFonts w:ascii="Garamond" w:hAnsi="Garamond"/>
          </w:rPr>
          <w:t>, then it is followed by “nr. employed”.</w:t>
        </w:r>
      </w:ins>
      <w:ins w:id="450" w:author="QIANHUI LI" w:date="2019-11-06T21:27:00Z">
        <w:r w:rsidR="00997186" w:rsidRPr="00554C49">
          <w:rPr>
            <w:rFonts w:ascii="Garamond" w:hAnsi="Garamond"/>
          </w:rPr>
          <w:t xml:space="preserve"> Th</w:t>
        </w:r>
      </w:ins>
      <w:ins w:id="451" w:author="QIANHUI LI" w:date="2019-11-06T21:28:00Z">
        <w:r w:rsidR="00997186" w:rsidRPr="00554C49">
          <w:rPr>
            <w:rFonts w:ascii="Garamond" w:hAnsi="Garamond"/>
          </w:rPr>
          <w:t>e optimal size of tree is with 4 terminal nodes and 3 splits</w:t>
        </w:r>
      </w:ins>
      <w:ins w:id="452" w:author="QIANHUI LI" w:date="2019-11-06T21:30:00Z">
        <w:r w:rsidR="00997186" w:rsidRPr="00554C49">
          <w:rPr>
            <w:rFonts w:ascii="Garamond" w:hAnsi="Garamond"/>
          </w:rPr>
          <w:t xml:space="preserve">, which is also shown in Figure 3. </w:t>
        </w:r>
      </w:ins>
      <w:ins w:id="453" w:author="QIANHUI LI" w:date="2019-11-06T21:32:00Z">
        <w:r w:rsidR="00997186" w:rsidRPr="00554C49">
          <w:rPr>
            <w:rFonts w:ascii="Garamond" w:hAnsi="Garamond"/>
          </w:rPr>
          <w:t xml:space="preserve">It is worth noticing that </w:t>
        </w:r>
      </w:ins>
      <w:ins w:id="454" w:author="QIANHUI LI" w:date="2019-11-06T21:31:00Z">
        <w:r w:rsidR="00997186" w:rsidRPr="00554C49">
          <w:rPr>
            <w:rFonts w:ascii="Garamond" w:hAnsi="Garamond"/>
          </w:rPr>
          <w:t>“</w:t>
        </w:r>
        <w:proofErr w:type="spellStart"/>
        <w:r w:rsidR="00997186" w:rsidRPr="00554C49">
          <w:rPr>
            <w:rFonts w:ascii="Garamond" w:hAnsi="Garamond"/>
          </w:rPr>
          <w:t>poutcome</w:t>
        </w:r>
        <w:proofErr w:type="spellEnd"/>
        <w:r w:rsidR="00997186" w:rsidRPr="00554C49">
          <w:rPr>
            <w:rFonts w:ascii="Garamond" w:hAnsi="Garamond"/>
          </w:rPr>
          <w:t xml:space="preserve">” shows equally importance </w:t>
        </w:r>
      </w:ins>
      <w:ins w:id="455" w:author="QIANHUI LI" w:date="2019-11-06T21:32:00Z">
        <w:r w:rsidR="00997186" w:rsidRPr="00554C49">
          <w:rPr>
            <w:rFonts w:ascii="Garamond" w:hAnsi="Garamond"/>
          </w:rPr>
          <w:t>as</w:t>
        </w:r>
      </w:ins>
      <w:ins w:id="456" w:author="QIANHUI LI" w:date="2019-11-06T21:31:00Z">
        <w:r w:rsidR="00997186" w:rsidRPr="00554C49">
          <w:rPr>
            <w:rFonts w:ascii="Garamond" w:hAnsi="Garamond"/>
          </w:rPr>
          <w:t xml:space="preserve"> “</w:t>
        </w:r>
        <w:proofErr w:type="spellStart"/>
        <w:r w:rsidR="00997186" w:rsidRPr="00554C49">
          <w:rPr>
            <w:rFonts w:ascii="Garamond" w:hAnsi="Garamond"/>
          </w:rPr>
          <w:t>nr</w:t>
        </w:r>
      </w:ins>
      <w:ins w:id="457" w:author="QIANHUI LI" w:date="2019-11-06T21:32:00Z">
        <w:r w:rsidR="00997186" w:rsidRPr="00554C49">
          <w:rPr>
            <w:rFonts w:ascii="Garamond" w:hAnsi="Garamond"/>
          </w:rPr>
          <w:t>.employed”</w:t>
        </w:r>
      </w:ins>
      <w:ins w:id="458" w:author="QIANHUI LI" w:date="2019-11-06T22:21:00Z">
        <w:r w:rsidR="00833DF8">
          <w:rPr>
            <w:rFonts w:ascii="Garamond" w:hAnsi="Garamond"/>
          </w:rPr>
          <w:t>in</w:t>
        </w:r>
        <w:proofErr w:type="spellEnd"/>
        <w:r w:rsidR="00833DF8">
          <w:rPr>
            <w:rFonts w:ascii="Garamond" w:hAnsi="Garamond"/>
          </w:rPr>
          <w:t xml:space="preserve"> Figure 5</w:t>
        </w:r>
      </w:ins>
      <w:ins w:id="459" w:author="QIANHUI LI" w:date="2019-11-06T21:32:00Z">
        <w:r w:rsidR="00997186" w:rsidRPr="00554C49">
          <w:rPr>
            <w:rFonts w:ascii="Garamond" w:hAnsi="Garamond"/>
          </w:rPr>
          <w:t xml:space="preserve">, but does not appear in the </w:t>
        </w:r>
      </w:ins>
      <w:ins w:id="460" w:author="QIANHUI LI" w:date="2019-11-06T22:21:00Z">
        <w:r w:rsidR="00833DF8">
          <w:rPr>
            <w:rFonts w:ascii="Garamond" w:hAnsi="Garamond"/>
          </w:rPr>
          <w:t xml:space="preserve">Figure 4 </w:t>
        </w:r>
      </w:ins>
      <w:ins w:id="461" w:author="QIANHUI LI" w:date="2019-11-06T21:32:00Z">
        <w:r w:rsidR="00997186" w:rsidRPr="00554C49">
          <w:rPr>
            <w:rFonts w:ascii="Garamond" w:hAnsi="Garamond"/>
          </w:rPr>
          <w:t>final tree structure</w:t>
        </w:r>
      </w:ins>
      <w:ins w:id="462" w:author="QIANHUI LI" w:date="2019-11-06T21:33:00Z">
        <w:r w:rsidR="00997186" w:rsidRPr="00554C49">
          <w:rPr>
            <w:rFonts w:ascii="Garamond" w:hAnsi="Garamond"/>
          </w:rPr>
          <w:t xml:space="preserve">. The reason might be in terms of importance, they all </w:t>
        </w:r>
        <w:r w:rsidR="00997186" w:rsidRPr="00554C49">
          <w:rPr>
            <w:rFonts w:ascii="Garamond" w:hAnsi="Garamond"/>
          </w:rPr>
          <w:lastRenderedPageBreak/>
          <w:t>have potential to win</w:t>
        </w:r>
      </w:ins>
      <w:ins w:id="463" w:author="QIANHUI LI" w:date="2019-11-06T21:34:00Z">
        <w:r w:rsidR="00997186" w:rsidRPr="00554C49">
          <w:rPr>
            <w:rFonts w:ascii="Garamond" w:hAnsi="Garamond"/>
          </w:rPr>
          <w:t xml:space="preserve">. </w:t>
        </w:r>
      </w:ins>
      <w:ins w:id="464" w:author="QIANHUI LI" w:date="2019-11-06T21:35:00Z">
        <w:r w:rsidR="00997186" w:rsidRPr="00554C49">
          <w:rPr>
            <w:rFonts w:ascii="Garamond" w:hAnsi="Garamond"/>
          </w:rPr>
          <w:t>B</w:t>
        </w:r>
      </w:ins>
      <w:ins w:id="465" w:author="QIANHUI LI" w:date="2019-11-06T21:33:00Z">
        <w:r w:rsidR="00997186" w:rsidRPr="00554C49">
          <w:rPr>
            <w:rFonts w:ascii="Garamond" w:hAnsi="Garamond"/>
          </w:rPr>
          <w:t xml:space="preserve">ut </w:t>
        </w:r>
      </w:ins>
      <w:ins w:id="466" w:author="QIANHUI LI" w:date="2019-11-06T21:34:00Z">
        <w:r w:rsidR="00997186" w:rsidRPr="00554C49">
          <w:rPr>
            <w:rFonts w:ascii="Garamond" w:hAnsi="Garamond"/>
          </w:rPr>
          <w:t>the final tree structure is determined by purity</w:t>
        </w:r>
      </w:ins>
      <w:ins w:id="467" w:author="QIANHUI LI" w:date="2019-11-06T21:35:00Z">
        <w:r w:rsidR="00997186" w:rsidRPr="00554C49">
          <w:rPr>
            <w:rFonts w:ascii="Garamond" w:hAnsi="Garamond"/>
          </w:rPr>
          <w:t>, meaning that “</w:t>
        </w:r>
        <w:proofErr w:type="spellStart"/>
        <w:r w:rsidR="00997186" w:rsidRPr="00554C49">
          <w:rPr>
            <w:rFonts w:ascii="Garamond" w:hAnsi="Garamond"/>
          </w:rPr>
          <w:t>poutcome</w:t>
        </w:r>
        <w:proofErr w:type="spellEnd"/>
        <w:r w:rsidR="00997186" w:rsidRPr="00554C49">
          <w:rPr>
            <w:rFonts w:ascii="Garamond" w:hAnsi="Garamond"/>
          </w:rPr>
          <w:t>” is less p</w:t>
        </w:r>
      </w:ins>
      <w:ins w:id="468" w:author="QIANHUI LI" w:date="2019-11-06T21:36:00Z">
        <w:r w:rsidR="00997186" w:rsidRPr="00554C49">
          <w:rPr>
            <w:rFonts w:ascii="Garamond" w:hAnsi="Garamond"/>
          </w:rPr>
          <w:t xml:space="preserve">urer in classification compare with </w:t>
        </w:r>
      </w:ins>
      <w:ins w:id="469" w:author="QIANHUI LI" w:date="2019-11-06T21:35:00Z">
        <w:r w:rsidR="00997186" w:rsidRPr="00554C49">
          <w:rPr>
            <w:rFonts w:ascii="Garamond" w:hAnsi="Garamond"/>
          </w:rPr>
          <w:t>“</w:t>
        </w:r>
        <w:proofErr w:type="spellStart"/>
        <w:r w:rsidR="00997186" w:rsidRPr="00554C49">
          <w:rPr>
            <w:rFonts w:ascii="Garamond" w:hAnsi="Garamond"/>
          </w:rPr>
          <w:t>nr.employed</w:t>
        </w:r>
      </w:ins>
      <w:proofErr w:type="spellEnd"/>
      <w:ins w:id="470" w:author="QIANHUI LI" w:date="2019-11-06T21:36:00Z">
        <w:r w:rsidR="00997186" w:rsidRPr="00554C49">
          <w:rPr>
            <w:rFonts w:ascii="Garamond" w:hAnsi="Garamond"/>
          </w:rPr>
          <w:t xml:space="preserve">”. </w:t>
        </w:r>
      </w:ins>
    </w:p>
    <w:tbl>
      <w:tblPr>
        <w:tblW w:w="3780" w:type="dxa"/>
        <w:jc w:val="center"/>
        <w:tblLook w:val="04A0" w:firstRow="1" w:lastRow="0" w:firstColumn="1" w:lastColumn="0" w:noHBand="0" w:noVBand="1"/>
      </w:tblPr>
      <w:tblGrid>
        <w:gridCol w:w="1240"/>
        <w:gridCol w:w="1480"/>
        <w:gridCol w:w="1060"/>
      </w:tblGrid>
      <w:tr w:rsidR="00CB6840" w:rsidRPr="002B53C9" w14:paraId="755F8564" w14:textId="77777777" w:rsidTr="000D5655">
        <w:trPr>
          <w:trHeight w:val="320"/>
          <w:jc w:val="center"/>
          <w:ins w:id="471" w:author="QIANHUI LI" w:date="2019-11-06T21:49:00Z"/>
        </w:trPr>
        <w:tc>
          <w:tcPr>
            <w:tcW w:w="2720" w:type="dxa"/>
            <w:gridSpan w:val="2"/>
            <w:tcBorders>
              <w:top w:val="nil"/>
              <w:left w:val="nil"/>
              <w:bottom w:val="double" w:sz="6" w:space="0" w:color="auto"/>
              <w:right w:val="nil"/>
            </w:tcBorders>
            <w:shd w:val="clear" w:color="auto" w:fill="auto"/>
            <w:noWrap/>
            <w:vAlign w:val="bottom"/>
            <w:hideMark/>
          </w:tcPr>
          <w:p w14:paraId="03ABCFB1" w14:textId="77777777" w:rsidR="00CB6840" w:rsidRPr="002B53C9" w:rsidRDefault="00CB6840" w:rsidP="000D5655">
            <w:pPr>
              <w:rPr>
                <w:ins w:id="472" w:author="QIANHUI LI" w:date="2019-11-06T21:49:00Z"/>
                <w:rFonts w:ascii="Garamond" w:hAnsi="Garamond"/>
                <w:color w:val="000000"/>
                <w:rPrChange w:id="473" w:author="QIANHUI LI" w:date="2019-11-06T22:12:00Z">
                  <w:rPr>
                    <w:ins w:id="474" w:author="QIANHUI LI" w:date="2019-11-06T21:49:00Z"/>
                    <w:rFonts w:ascii="Garamond" w:hAnsi="Garamond"/>
                    <w:b/>
                    <w:bCs/>
                    <w:color w:val="000000"/>
                  </w:rPr>
                </w:rPrChange>
              </w:rPr>
            </w:pPr>
          </w:p>
          <w:p w14:paraId="714B60EF" w14:textId="77777777" w:rsidR="00CB6840" w:rsidRPr="002B53C9" w:rsidRDefault="00CB6840">
            <w:pPr>
              <w:ind w:right="-177"/>
              <w:jc w:val="center"/>
              <w:rPr>
                <w:ins w:id="475" w:author="QIANHUI LI" w:date="2019-11-06T21:49:00Z"/>
                <w:rFonts w:ascii="Garamond" w:hAnsi="Garamond"/>
                <w:color w:val="000000"/>
                <w:rPrChange w:id="476" w:author="QIANHUI LI" w:date="2019-11-06T22:12:00Z">
                  <w:rPr>
                    <w:ins w:id="477" w:author="QIANHUI LI" w:date="2019-11-06T21:49:00Z"/>
                    <w:rFonts w:ascii="Garamond" w:hAnsi="Garamond"/>
                    <w:b/>
                    <w:bCs/>
                    <w:color w:val="000000"/>
                  </w:rPr>
                </w:rPrChange>
              </w:rPr>
              <w:pPrChange w:id="478" w:author="QIANHUI LI" w:date="2019-11-06T22:58:00Z">
                <w:pPr>
                  <w:ind w:right="-177"/>
                </w:pPr>
              </w:pPrChange>
            </w:pPr>
            <w:ins w:id="479" w:author="QIANHUI LI" w:date="2019-11-06T21:49:00Z">
              <w:r w:rsidRPr="002B53C9">
                <w:rPr>
                  <w:rFonts w:ascii="Garamond" w:hAnsi="Garamond"/>
                  <w:color w:val="000000"/>
                  <w:rPrChange w:id="480" w:author="QIANHUI LI" w:date="2019-11-06T22:12:00Z">
                    <w:rPr>
                      <w:rFonts w:ascii="Garamond" w:hAnsi="Garamond"/>
                      <w:b/>
                      <w:bCs/>
                      <w:color w:val="000000"/>
                    </w:rPr>
                  </w:rPrChange>
                </w:rPr>
                <w:t>Table 5. CART Accuracy</w:t>
              </w:r>
            </w:ins>
          </w:p>
        </w:tc>
        <w:tc>
          <w:tcPr>
            <w:tcW w:w="1060" w:type="dxa"/>
            <w:tcBorders>
              <w:top w:val="nil"/>
              <w:left w:val="nil"/>
              <w:bottom w:val="double" w:sz="6" w:space="0" w:color="auto"/>
              <w:right w:val="nil"/>
            </w:tcBorders>
            <w:shd w:val="clear" w:color="auto" w:fill="auto"/>
            <w:noWrap/>
            <w:vAlign w:val="bottom"/>
            <w:hideMark/>
          </w:tcPr>
          <w:p w14:paraId="73D2B465" w14:textId="77777777" w:rsidR="00CB6840" w:rsidRPr="002B53C9" w:rsidRDefault="00CB6840" w:rsidP="000D5655">
            <w:pPr>
              <w:rPr>
                <w:ins w:id="481" w:author="QIANHUI LI" w:date="2019-11-06T21:49:00Z"/>
                <w:rFonts w:ascii="Garamond" w:hAnsi="Garamond"/>
                <w:color w:val="000000"/>
              </w:rPr>
            </w:pPr>
          </w:p>
        </w:tc>
      </w:tr>
      <w:tr w:rsidR="00CB6840" w:rsidRPr="002B53C9" w14:paraId="16BC593E" w14:textId="77777777" w:rsidTr="000D5655">
        <w:trPr>
          <w:trHeight w:val="320"/>
          <w:jc w:val="center"/>
          <w:ins w:id="482" w:author="QIANHUI LI" w:date="2019-11-06T21:49:00Z"/>
        </w:trPr>
        <w:tc>
          <w:tcPr>
            <w:tcW w:w="1240" w:type="dxa"/>
            <w:tcBorders>
              <w:top w:val="nil"/>
              <w:left w:val="nil"/>
              <w:bottom w:val="single" w:sz="4" w:space="0" w:color="auto"/>
              <w:right w:val="nil"/>
            </w:tcBorders>
            <w:shd w:val="clear" w:color="auto" w:fill="auto"/>
            <w:noWrap/>
            <w:vAlign w:val="center"/>
            <w:hideMark/>
          </w:tcPr>
          <w:p w14:paraId="6C8D5386" w14:textId="77777777" w:rsidR="00CB6840" w:rsidRPr="002B53C9" w:rsidRDefault="00CB6840" w:rsidP="000D5655">
            <w:pPr>
              <w:rPr>
                <w:ins w:id="483" w:author="QIANHUI LI" w:date="2019-11-06T21:49:00Z"/>
                <w:rFonts w:ascii="Garamond" w:hAnsi="Garamond"/>
                <w:color w:val="000000"/>
                <w:rPrChange w:id="484" w:author="QIANHUI LI" w:date="2019-11-06T22:12:00Z">
                  <w:rPr>
                    <w:ins w:id="485" w:author="QIANHUI LI" w:date="2019-11-06T21:49:00Z"/>
                    <w:rFonts w:ascii="Garamond" w:hAnsi="Garamond"/>
                    <w:b/>
                    <w:bCs/>
                    <w:color w:val="000000"/>
                  </w:rPr>
                </w:rPrChange>
              </w:rPr>
            </w:pPr>
            <w:ins w:id="486" w:author="QIANHUI LI" w:date="2019-11-06T21:49:00Z">
              <w:r w:rsidRPr="002B53C9">
                <w:rPr>
                  <w:rFonts w:ascii="Garamond" w:hAnsi="Garamond"/>
                  <w:color w:val="000000"/>
                  <w:rPrChange w:id="487" w:author="QIANHUI LI" w:date="2019-11-06T22:12:00Z">
                    <w:rPr>
                      <w:rFonts w:ascii="Garamond" w:hAnsi="Garamond"/>
                      <w:b/>
                      <w:bCs/>
                      <w:color w:val="000000"/>
                    </w:rPr>
                  </w:rPrChange>
                </w:rPr>
                <w:t>CART</w:t>
              </w:r>
            </w:ins>
          </w:p>
        </w:tc>
        <w:tc>
          <w:tcPr>
            <w:tcW w:w="1480" w:type="dxa"/>
            <w:tcBorders>
              <w:top w:val="nil"/>
              <w:left w:val="single" w:sz="4" w:space="0" w:color="auto"/>
              <w:bottom w:val="single" w:sz="4" w:space="0" w:color="auto"/>
              <w:right w:val="nil"/>
            </w:tcBorders>
            <w:shd w:val="clear" w:color="auto" w:fill="auto"/>
            <w:noWrap/>
            <w:vAlign w:val="center"/>
            <w:hideMark/>
          </w:tcPr>
          <w:p w14:paraId="04CA21D0" w14:textId="77777777" w:rsidR="00CB6840" w:rsidRPr="00554C49" w:rsidRDefault="00CB6840" w:rsidP="000D5655">
            <w:pPr>
              <w:rPr>
                <w:ins w:id="488" w:author="QIANHUI LI" w:date="2019-11-06T21:49:00Z"/>
                <w:rFonts w:ascii="Garamond" w:hAnsi="Garamond"/>
                <w:color w:val="000000"/>
              </w:rPr>
            </w:pPr>
            <w:ins w:id="489" w:author="QIANHUI LI" w:date="2019-11-06T21:49:00Z">
              <w:r w:rsidRPr="002B53C9">
                <w:rPr>
                  <w:rFonts w:ascii="Garamond" w:hAnsi="Garamond"/>
                  <w:color w:val="000000"/>
                </w:rPr>
                <w:t>Training data</w:t>
              </w:r>
            </w:ins>
          </w:p>
        </w:tc>
        <w:tc>
          <w:tcPr>
            <w:tcW w:w="1060" w:type="dxa"/>
            <w:tcBorders>
              <w:top w:val="nil"/>
              <w:left w:val="nil"/>
              <w:bottom w:val="single" w:sz="4" w:space="0" w:color="auto"/>
              <w:right w:val="nil"/>
            </w:tcBorders>
            <w:shd w:val="clear" w:color="auto" w:fill="auto"/>
            <w:noWrap/>
            <w:vAlign w:val="center"/>
            <w:hideMark/>
          </w:tcPr>
          <w:p w14:paraId="597FCBDA" w14:textId="77777777" w:rsidR="00CB6840" w:rsidRPr="00554C49" w:rsidRDefault="00CB6840" w:rsidP="000D5655">
            <w:pPr>
              <w:ind w:right="-113"/>
              <w:rPr>
                <w:ins w:id="490" w:author="QIANHUI LI" w:date="2019-11-06T21:49:00Z"/>
                <w:rFonts w:ascii="Garamond" w:hAnsi="Garamond"/>
                <w:color w:val="000000"/>
              </w:rPr>
            </w:pPr>
            <w:ins w:id="491" w:author="QIANHUI LI" w:date="2019-11-06T21:49:00Z">
              <w:r w:rsidRPr="00554C49">
                <w:rPr>
                  <w:rFonts w:ascii="Garamond" w:hAnsi="Garamond"/>
                  <w:color w:val="000000"/>
                </w:rPr>
                <w:t>Test data</w:t>
              </w:r>
            </w:ins>
          </w:p>
        </w:tc>
      </w:tr>
      <w:tr w:rsidR="00CB6840" w:rsidRPr="002B53C9" w14:paraId="20D58E79" w14:textId="77777777" w:rsidTr="000D5655">
        <w:trPr>
          <w:trHeight w:val="340"/>
          <w:jc w:val="center"/>
          <w:ins w:id="492" w:author="QIANHUI LI" w:date="2019-11-06T21:49:00Z"/>
        </w:trPr>
        <w:tc>
          <w:tcPr>
            <w:tcW w:w="1240" w:type="dxa"/>
            <w:tcBorders>
              <w:top w:val="nil"/>
              <w:left w:val="nil"/>
              <w:bottom w:val="double" w:sz="6" w:space="0" w:color="auto"/>
              <w:right w:val="nil"/>
            </w:tcBorders>
            <w:shd w:val="clear" w:color="auto" w:fill="auto"/>
            <w:vAlign w:val="center"/>
            <w:hideMark/>
          </w:tcPr>
          <w:p w14:paraId="52B85A57" w14:textId="77777777" w:rsidR="00CB6840" w:rsidRPr="00554C49" w:rsidRDefault="00CB6840" w:rsidP="000D5655">
            <w:pPr>
              <w:rPr>
                <w:ins w:id="493" w:author="QIANHUI LI" w:date="2019-11-06T21:49:00Z"/>
                <w:rFonts w:ascii="Garamond" w:hAnsi="Garamond"/>
                <w:color w:val="000000"/>
              </w:rPr>
            </w:pPr>
            <w:ins w:id="494" w:author="QIANHUI LI" w:date="2019-11-06T21:49:00Z">
              <w:r w:rsidRPr="002B53C9">
                <w:rPr>
                  <w:rFonts w:ascii="Garamond" w:hAnsi="Garamond"/>
                  <w:color w:val="000000"/>
                </w:rPr>
                <w:t>Accuracy</w:t>
              </w:r>
            </w:ins>
          </w:p>
        </w:tc>
        <w:tc>
          <w:tcPr>
            <w:tcW w:w="1480" w:type="dxa"/>
            <w:tcBorders>
              <w:top w:val="nil"/>
              <w:left w:val="single" w:sz="4" w:space="0" w:color="auto"/>
              <w:bottom w:val="double" w:sz="6" w:space="0" w:color="auto"/>
              <w:right w:val="nil"/>
            </w:tcBorders>
            <w:shd w:val="clear" w:color="auto" w:fill="auto"/>
            <w:noWrap/>
            <w:vAlign w:val="center"/>
            <w:hideMark/>
          </w:tcPr>
          <w:p w14:paraId="056EAC00" w14:textId="77777777" w:rsidR="00CB6840" w:rsidRPr="00554C49" w:rsidRDefault="00CB6840" w:rsidP="000D5655">
            <w:pPr>
              <w:rPr>
                <w:ins w:id="495" w:author="QIANHUI LI" w:date="2019-11-06T21:49:00Z"/>
                <w:rFonts w:ascii="Garamond" w:hAnsi="Garamond"/>
                <w:color w:val="000000"/>
              </w:rPr>
            </w:pPr>
            <w:ins w:id="496" w:author="QIANHUI LI" w:date="2019-11-06T21:49:00Z">
              <w:r w:rsidRPr="00554C49">
                <w:rPr>
                  <w:rFonts w:ascii="Garamond" w:hAnsi="Garamond"/>
                  <w:color w:val="000000"/>
                </w:rPr>
                <w:t>82.99%</w:t>
              </w:r>
            </w:ins>
          </w:p>
        </w:tc>
        <w:tc>
          <w:tcPr>
            <w:tcW w:w="1060" w:type="dxa"/>
            <w:tcBorders>
              <w:top w:val="nil"/>
              <w:left w:val="nil"/>
              <w:bottom w:val="double" w:sz="6" w:space="0" w:color="auto"/>
              <w:right w:val="nil"/>
            </w:tcBorders>
            <w:shd w:val="clear" w:color="auto" w:fill="auto"/>
            <w:noWrap/>
            <w:vAlign w:val="center"/>
            <w:hideMark/>
          </w:tcPr>
          <w:p w14:paraId="01C9412A" w14:textId="77777777" w:rsidR="00CB6840" w:rsidRPr="00554C49" w:rsidRDefault="00CB6840" w:rsidP="000D5655">
            <w:pPr>
              <w:rPr>
                <w:ins w:id="497" w:author="QIANHUI LI" w:date="2019-11-06T21:49:00Z"/>
                <w:rFonts w:ascii="Garamond" w:hAnsi="Garamond"/>
                <w:color w:val="000000"/>
              </w:rPr>
            </w:pPr>
            <w:ins w:id="498" w:author="QIANHUI LI" w:date="2019-11-06T21:49:00Z">
              <w:r w:rsidRPr="00554C49">
                <w:rPr>
                  <w:rFonts w:ascii="Garamond" w:hAnsi="Garamond"/>
                  <w:color w:val="000000"/>
                </w:rPr>
                <w:t>82.51%</w:t>
              </w:r>
            </w:ins>
          </w:p>
        </w:tc>
      </w:tr>
    </w:tbl>
    <w:p w14:paraId="0854696C" w14:textId="77777777" w:rsidR="00CB6840" w:rsidRPr="002B53C9" w:rsidRDefault="00CB6840" w:rsidP="00720FAD">
      <w:pPr>
        <w:spacing w:line="360" w:lineRule="auto"/>
        <w:ind w:firstLine="720"/>
        <w:rPr>
          <w:ins w:id="499" w:author="QIANHUI LI" w:date="2019-10-23T18:33:00Z"/>
          <w:rFonts w:ascii="Garamond" w:hAnsi="Garamond"/>
        </w:rPr>
      </w:pPr>
    </w:p>
    <w:p w14:paraId="7C483556" w14:textId="4AAAF957" w:rsidR="00CF32B4" w:rsidRPr="00554C49" w:rsidRDefault="00CF32B4">
      <w:pPr>
        <w:spacing w:line="360" w:lineRule="auto"/>
        <w:ind w:firstLine="720"/>
        <w:jc w:val="center"/>
        <w:rPr>
          <w:ins w:id="500" w:author="QIANHUI LI" w:date="2019-10-23T18:33:00Z"/>
          <w:rFonts w:ascii="Garamond" w:hAnsi="Garamond"/>
        </w:rPr>
        <w:pPrChange w:id="501" w:author="QIANHUI LI" w:date="2019-11-06T21:12:00Z">
          <w:pPr>
            <w:spacing w:line="360" w:lineRule="auto"/>
            <w:ind w:firstLine="720"/>
          </w:pPr>
        </w:pPrChange>
      </w:pPr>
      <w:ins w:id="502" w:author="QIANHUI LI" w:date="2019-10-23T18:57:00Z">
        <w:r w:rsidRPr="002B53C9">
          <w:rPr>
            <w:rFonts w:ascii="Garamond" w:hAnsi="Garamond"/>
          </w:rPr>
          <w:t>Figure</w:t>
        </w:r>
      </w:ins>
      <w:ins w:id="503" w:author="QIANHUI LI" w:date="2019-11-06T21:21:00Z">
        <w:r w:rsidR="007775D6" w:rsidRPr="00554C49">
          <w:rPr>
            <w:rFonts w:ascii="Garamond" w:hAnsi="Garamond"/>
          </w:rPr>
          <w:t xml:space="preserve"> 3</w:t>
        </w:r>
      </w:ins>
      <w:ins w:id="504" w:author="QIANHUI LI" w:date="2019-10-23T18:58:00Z">
        <w:r w:rsidRPr="00554C49">
          <w:rPr>
            <w:rFonts w:ascii="Garamond" w:hAnsi="Garamond"/>
          </w:rPr>
          <w:t>. Size of tree</w:t>
        </w:r>
      </w:ins>
    </w:p>
    <w:p w14:paraId="4EFCBC5F" w14:textId="2CC73832" w:rsidR="00FB468F" w:rsidRPr="002B53C9" w:rsidRDefault="00D925C4" w:rsidP="00004E89">
      <w:pPr>
        <w:spacing w:line="360" w:lineRule="auto"/>
        <w:ind w:firstLine="720"/>
        <w:jc w:val="center"/>
        <w:rPr>
          <w:ins w:id="505" w:author="QIANHUI LI" w:date="2019-11-06T21:21:00Z"/>
          <w:rFonts w:ascii="Garamond" w:hAnsi="Garamond"/>
        </w:rPr>
      </w:pPr>
      <w:ins w:id="506" w:author="QIANHUI LI" w:date="2019-11-06T21:13:00Z">
        <w:r w:rsidRPr="002B53C9">
          <w:rPr>
            <w:rFonts w:ascii="Garamond" w:hAnsi="Garamond"/>
            <w:noProof/>
          </w:rPr>
          <w:drawing>
            <wp:inline distT="0" distB="0" distL="0" distR="0" wp14:anchorId="6A7C3B42" wp14:editId="3AFA5367">
              <wp:extent cx="3238500" cy="2184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38500" cy="2184400"/>
                      </a:xfrm>
                      <a:prstGeom prst="rect">
                        <a:avLst/>
                      </a:prstGeom>
                    </pic:spPr>
                  </pic:pic>
                </a:graphicData>
              </a:graphic>
            </wp:inline>
          </w:drawing>
        </w:r>
      </w:ins>
    </w:p>
    <w:p w14:paraId="0655C705" w14:textId="0C220259" w:rsidR="007775D6" w:rsidRPr="00554C49" w:rsidRDefault="007775D6">
      <w:pPr>
        <w:spacing w:line="360" w:lineRule="auto"/>
        <w:rPr>
          <w:ins w:id="507" w:author="QIANHUI LI" w:date="2019-11-06T21:21:00Z"/>
          <w:rFonts w:ascii="Garamond" w:hAnsi="Garamond"/>
        </w:rPr>
        <w:pPrChange w:id="508" w:author="QIANHUI LI" w:date="2019-11-06T21:37:00Z">
          <w:pPr>
            <w:spacing w:line="360" w:lineRule="auto"/>
            <w:ind w:firstLine="720"/>
            <w:jc w:val="center"/>
          </w:pPr>
        </w:pPrChange>
      </w:pPr>
    </w:p>
    <w:p w14:paraId="0FC0D844" w14:textId="69DA7223" w:rsidR="007775D6" w:rsidRPr="00554C49" w:rsidRDefault="007775D6">
      <w:pPr>
        <w:spacing w:line="360" w:lineRule="auto"/>
        <w:ind w:firstLine="720"/>
        <w:jc w:val="center"/>
        <w:rPr>
          <w:rFonts w:ascii="Garamond" w:hAnsi="Garamond"/>
        </w:rPr>
        <w:pPrChange w:id="509" w:author="QIANHUI LI" w:date="2019-11-06T21:12:00Z">
          <w:pPr>
            <w:spacing w:line="360" w:lineRule="auto"/>
            <w:ind w:firstLine="720"/>
          </w:pPr>
        </w:pPrChange>
      </w:pPr>
      <w:ins w:id="510" w:author="QIANHUI LI" w:date="2019-11-06T21:21:00Z">
        <w:r w:rsidRPr="00554C49">
          <w:rPr>
            <w:rFonts w:ascii="Garamond" w:hAnsi="Garamond"/>
          </w:rPr>
          <w:t>Figure 4. Tree</w:t>
        </w:r>
      </w:ins>
      <w:ins w:id="511" w:author="QIANHUI LI" w:date="2019-11-06T21:22:00Z">
        <w:r w:rsidRPr="00554C49">
          <w:rPr>
            <w:rFonts w:ascii="Garamond" w:hAnsi="Garamond"/>
          </w:rPr>
          <w:t xml:space="preserve"> Structure</w:t>
        </w:r>
      </w:ins>
    </w:p>
    <w:p w14:paraId="35023A37" w14:textId="04535DF1" w:rsidR="00D41D67" w:rsidRPr="002B53C9" w:rsidRDefault="00004E89" w:rsidP="0036637D">
      <w:pPr>
        <w:spacing w:line="360" w:lineRule="auto"/>
        <w:ind w:firstLine="720"/>
        <w:jc w:val="center"/>
        <w:rPr>
          <w:rFonts w:ascii="Garamond" w:hAnsi="Garamond"/>
          <w:rPrChange w:id="512" w:author="QIANHUI LI" w:date="2019-11-06T22:12:00Z">
            <w:rPr>
              <w:rFonts w:ascii="Garamond" w:hAnsi="Garamond"/>
              <w:b/>
              <w:bCs/>
            </w:rPr>
          </w:rPrChange>
        </w:rPr>
      </w:pPr>
      <w:ins w:id="513" w:author="QIANHUI LI" w:date="2019-11-06T21:13:00Z">
        <w:r w:rsidRPr="002B53C9">
          <w:rPr>
            <w:rFonts w:ascii="Garamond" w:hAnsi="Garamond"/>
            <w:noProof/>
            <w:rPrChange w:id="514" w:author="QIANHUI LI" w:date="2019-11-06T22:12:00Z">
              <w:rPr>
                <w:rFonts w:ascii="Garamond" w:hAnsi="Garamond"/>
                <w:b/>
                <w:bCs/>
                <w:noProof/>
              </w:rPr>
            </w:rPrChange>
          </w:rPr>
          <w:drawing>
            <wp:inline distT="0" distB="0" distL="0" distR="0" wp14:anchorId="55E49698" wp14:editId="3D7220DB">
              <wp:extent cx="3022600" cy="2628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22600" cy="2628900"/>
                      </a:xfrm>
                      <a:prstGeom prst="rect">
                        <a:avLst/>
                      </a:prstGeom>
                    </pic:spPr>
                  </pic:pic>
                </a:graphicData>
              </a:graphic>
            </wp:inline>
          </w:drawing>
        </w:r>
      </w:ins>
      <w:del w:id="515" w:author="QIANHUI LI" w:date="2019-11-04T22:27:00Z">
        <w:r w:rsidR="00D41D67" w:rsidRPr="002B53C9" w:rsidDel="00C11A9A">
          <w:rPr>
            <w:rFonts w:ascii="Garamond" w:hAnsi="Garamond"/>
            <w:noProof/>
            <w:rPrChange w:id="516" w:author="QIANHUI LI" w:date="2019-11-06T22:12:00Z">
              <w:rPr>
                <w:rFonts w:ascii="Garamond" w:hAnsi="Garamond"/>
                <w:b/>
                <w:bCs/>
                <w:noProof/>
              </w:rPr>
            </w:rPrChange>
          </w:rPr>
          <w:drawing>
            <wp:inline distT="0" distB="0" distL="0" distR="0" wp14:anchorId="5721336C" wp14:editId="0D478AAB">
              <wp:extent cx="3343053" cy="3578479"/>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57888" cy="3594359"/>
                      </a:xfrm>
                      <a:prstGeom prst="rect">
                        <a:avLst/>
                      </a:prstGeom>
                    </pic:spPr>
                  </pic:pic>
                </a:graphicData>
              </a:graphic>
            </wp:inline>
          </w:drawing>
        </w:r>
      </w:del>
    </w:p>
    <w:tbl>
      <w:tblPr>
        <w:tblW w:w="5680" w:type="dxa"/>
        <w:jc w:val="center"/>
        <w:tblLook w:val="04A0" w:firstRow="1" w:lastRow="0" w:firstColumn="1" w:lastColumn="0" w:noHBand="0" w:noVBand="1"/>
      </w:tblPr>
      <w:tblGrid>
        <w:gridCol w:w="2203"/>
        <w:gridCol w:w="829"/>
        <w:gridCol w:w="819"/>
        <w:gridCol w:w="819"/>
        <w:gridCol w:w="1010"/>
      </w:tblGrid>
      <w:tr w:rsidR="00A32FAD" w:rsidRPr="002B53C9" w:rsidDel="00CA62C6" w14:paraId="1A89A937" w14:textId="7D095E6A" w:rsidTr="002062B9">
        <w:trPr>
          <w:trHeight w:val="340"/>
          <w:jc w:val="center"/>
          <w:del w:id="517" w:author="QIANHUI LI" w:date="2019-11-04T18:06:00Z"/>
        </w:trPr>
        <w:tc>
          <w:tcPr>
            <w:tcW w:w="5680" w:type="dxa"/>
            <w:gridSpan w:val="5"/>
            <w:tcBorders>
              <w:top w:val="nil"/>
              <w:left w:val="nil"/>
              <w:bottom w:val="double" w:sz="6" w:space="0" w:color="auto"/>
              <w:right w:val="nil"/>
            </w:tcBorders>
            <w:shd w:val="clear" w:color="auto" w:fill="auto"/>
            <w:noWrap/>
            <w:vAlign w:val="center"/>
            <w:hideMark/>
          </w:tcPr>
          <w:p w14:paraId="31801A9C" w14:textId="474A00B1" w:rsidR="00A32FAD" w:rsidRPr="002B53C9" w:rsidDel="00CA62C6" w:rsidRDefault="00A32FAD" w:rsidP="00C543C4">
            <w:pPr>
              <w:jc w:val="center"/>
              <w:rPr>
                <w:del w:id="518" w:author="QIANHUI LI" w:date="2019-11-04T18:06:00Z"/>
                <w:rFonts w:ascii="Garamond" w:hAnsi="Garamond" w:cs="Calibri"/>
                <w:color w:val="000000"/>
                <w:rPrChange w:id="519" w:author="QIANHUI LI" w:date="2019-11-06T22:12:00Z">
                  <w:rPr>
                    <w:del w:id="520" w:author="QIANHUI LI" w:date="2019-11-04T18:06:00Z"/>
                    <w:rFonts w:ascii="Garamond" w:hAnsi="Garamond" w:cs="Calibri"/>
                    <w:b/>
                    <w:bCs/>
                    <w:color w:val="000000"/>
                  </w:rPr>
                </w:rPrChange>
              </w:rPr>
            </w:pPr>
            <w:del w:id="521" w:author="QIANHUI LI" w:date="2019-11-04T18:06:00Z">
              <w:r w:rsidRPr="002B53C9" w:rsidDel="00CA62C6">
                <w:rPr>
                  <w:rFonts w:ascii="Garamond" w:hAnsi="Garamond" w:cs="Calibri"/>
                  <w:color w:val="000000"/>
                  <w:rPrChange w:id="522" w:author="QIANHUI LI" w:date="2019-11-06T22:12:00Z">
                    <w:rPr>
                      <w:rFonts w:ascii="Garamond" w:hAnsi="Garamond" w:cs="Calibri"/>
                      <w:b/>
                      <w:bCs/>
                      <w:color w:val="000000"/>
                    </w:rPr>
                  </w:rPrChange>
                </w:rPr>
                <w:delText>Table--Confusion matrix of CART with training data</w:delText>
              </w:r>
            </w:del>
          </w:p>
        </w:tc>
      </w:tr>
      <w:tr w:rsidR="00A32FAD" w:rsidRPr="002B53C9" w:rsidDel="00CA62C6" w14:paraId="255DD66A" w14:textId="6A4B0DAE" w:rsidTr="002062B9">
        <w:trPr>
          <w:trHeight w:val="320"/>
          <w:jc w:val="center"/>
          <w:del w:id="523" w:author="QIANHUI LI" w:date="2019-11-04T18:06:00Z"/>
        </w:trPr>
        <w:tc>
          <w:tcPr>
            <w:tcW w:w="2203" w:type="dxa"/>
            <w:tcBorders>
              <w:top w:val="nil"/>
              <w:left w:val="nil"/>
              <w:bottom w:val="nil"/>
              <w:right w:val="nil"/>
            </w:tcBorders>
            <w:shd w:val="clear" w:color="auto" w:fill="auto"/>
            <w:noWrap/>
            <w:vAlign w:val="bottom"/>
            <w:hideMark/>
          </w:tcPr>
          <w:p w14:paraId="2E2D74F4" w14:textId="6B77F9B9" w:rsidR="00A32FAD" w:rsidRPr="002B53C9" w:rsidDel="00CA62C6" w:rsidRDefault="00A32FAD" w:rsidP="00C543C4">
            <w:pPr>
              <w:jc w:val="center"/>
              <w:rPr>
                <w:del w:id="524" w:author="QIANHUI LI" w:date="2019-11-04T18:06:00Z"/>
                <w:rFonts w:ascii="Garamond" w:hAnsi="Garamond" w:cs="Calibri"/>
                <w:color w:val="000000"/>
                <w:rPrChange w:id="525" w:author="QIANHUI LI" w:date="2019-11-06T22:12:00Z">
                  <w:rPr>
                    <w:del w:id="526" w:author="QIANHUI LI" w:date="2019-11-04T18:06:00Z"/>
                    <w:rFonts w:ascii="Garamond" w:hAnsi="Garamond" w:cs="Calibri"/>
                    <w:b/>
                    <w:bCs/>
                    <w:color w:val="000000"/>
                  </w:rPr>
                </w:rPrChange>
              </w:rPr>
            </w:pPr>
          </w:p>
        </w:tc>
        <w:tc>
          <w:tcPr>
            <w:tcW w:w="829" w:type="dxa"/>
            <w:tcBorders>
              <w:top w:val="nil"/>
              <w:left w:val="nil"/>
              <w:bottom w:val="nil"/>
              <w:right w:val="nil"/>
            </w:tcBorders>
            <w:shd w:val="clear" w:color="auto" w:fill="auto"/>
            <w:noWrap/>
            <w:vAlign w:val="bottom"/>
            <w:hideMark/>
          </w:tcPr>
          <w:p w14:paraId="20EC838B" w14:textId="74B419BA" w:rsidR="00A32FAD" w:rsidRPr="002B53C9" w:rsidDel="00CA62C6" w:rsidRDefault="00A32FAD" w:rsidP="00C543C4">
            <w:pPr>
              <w:rPr>
                <w:del w:id="527" w:author="QIANHUI LI" w:date="2019-11-04T18:06:00Z"/>
                <w:rFonts w:ascii="Garamond" w:hAnsi="Garamond"/>
              </w:rPr>
            </w:pPr>
          </w:p>
        </w:tc>
        <w:tc>
          <w:tcPr>
            <w:tcW w:w="2648" w:type="dxa"/>
            <w:gridSpan w:val="3"/>
            <w:tcBorders>
              <w:top w:val="nil"/>
              <w:left w:val="single" w:sz="4" w:space="0" w:color="auto"/>
              <w:bottom w:val="nil"/>
              <w:right w:val="nil"/>
            </w:tcBorders>
            <w:shd w:val="clear" w:color="auto" w:fill="auto"/>
            <w:noWrap/>
            <w:vAlign w:val="bottom"/>
            <w:hideMark/>
          </w:tcPr>
          <w:p w14:paraId="2C7F293D" w14:textId="0BE4F9AD" w:rsidR="00A32FAD" w:rsidRPr="00554C49" w:rsidDel="00CA62C6" w:rsidRDefault="00A32FAD" w:rsidP="00C543C4">
            <w:pPr>
              <w:jc w:val="center"/>
              <w:rPr>
                <w:del w:id="528" w:author="QIANHUI LI" w:date="2019-11-04T18:06:00Z"/>
                <w:rFonts w:ascii="Garamond" w:hAnsi="Garamond" w:cs="Calibri"/>
                <w:color w:val="000000"/>
              </w:rPr>
            </w:pPr>
            <w:del w:id="529" w:author="QIANHUI LI" w:date="2019-11-04T18:06:00Z">
              <w:r w:rsidRPr="00554C49" w:rsidDel="00CA62C6">
                <w:rPr>
                  <w:rFonts w:ascii="Garamond" w:hAnsi="Garamond" w:cs="Calibri"/>
                  <w:color w:val="000000"/>
                </w:rPr>
                <w:delText>Predicted subscription status</w:delText>
              </w:r>
            </w:del>
          </w:p>
        </w:tc>
      </w:tr>
      <w:tr w:rsidR="00A32FAD" w:rsidRPr="002B53C9" w:rsidDel="00CA62C6" w14:paraId="43D01972" w14:textId="2302FAFD" w:rsidTr="002062B9">
        <w:trPr>
          <w:trHeight w:val="300"/>
          <w:jc w:val="center"/>
          <w:del w:id="530" w:author="QIANHUI LI" w:date="2019-11-04T18:06:00Z"/>
        </w:trPr>
        <w:tc>
          <w:tcPr>
            <w:tcW w:w="2203" w:type="dxa"/>
            <w:tcBorders>
              <w:top w:val="nil"/>
              <w:left w:val="nil"/>
              <w:bottom w:val="single" w:sz="4" w:space="0" w:color="auto"/>
              <w:right w:val="nil"/>
            </w:tcBorders>
            <w:shd w:val="clear" w:color="auto" w:fill="auto"/>
            <w:noWrap/>
            <w:vAlign w:val="bottom"/>
            <w:hideMark/>
          </w:tcPr>
          <w:p w14:paraId="1BF75E67" w14:textId="51656132" w:rsidR="00A32FAD" w:rsidRPr="00554C49" w:rsidDel="00CA62C6" w:rsidRDefault="00A32FAD" w:rsidP="00C543C4">
            <w:pPr>
              <w:rPr>
                <w:del w:id="531" w:author="QIANHUI LI" w:date="2019-11-04T18:06:00Z"/>
                <w:rFonts w:ascii="Garamond" w:hAnsi="Garamond" w:cs="Calibri"/>
                <w:color w:val="000000"/>
              </w:rPr>
            </w:pPr>
            <w:del w:id="532" w:author="QIANHUI LI" w:date="2019-11-04T18:06:00Z">
              <w:r w:rsidRPr="002B53C9" w:rsidDel="00CA62C6">
                <w:rPr>
                  <w:rFonts w:ascii="Garamond" w:hAnsi="Garamond" w:cs="Calibri"/>
                  <w:color w:val="000000"/>
                </w:rPr>
                <w:delText> </w:delText>
              </w:r>
            </w:del>
          </w:p>
        </w:tc>
        <w:tc>
          <w:tcPr>
            <w:tcW w:w="829" w:type="dxa"/>
            <w:tcBorders>
              <w:top w:val="nil"/>
              <w:left w:val="nil"/>
              <w:bottom w:val="single" w:sz="4" w:space="0" w:color="auto"/>
              <w:right w:val="nil"/>
            </w:tcBorders>
            <w:shd w:val="clear" w:color="auto" w:fill="auto"/>
            <w:noWrap/>
            <w:vAlign w:val="bottom"/>
            <w:hideMark/>
          </w:tcPr>
          <w:p w14:paraId="7BED4A3D" w14:textId="14FF4CD3" w:rsidR="00A32FAD" w:rsidRPr="00554C49" w:rsidDel="00CA62C6" w:rsidRDefault="00A32FAD" w:rsidP="00C543C4">
            <w:pPr>
              <w:rPr>
                <w:del w:id="533" w:author="QIANHUI LI" w:date="2019-11-04T18:06:00Z"/>
                <w:rFonts w:ascii="Garamond" w:hAnsi="Garamond" w:cs="Calibri"/>
                <w:color w:val="000000"/>
              </w:rPr>
            </w:pPr>
            <w:del w:id="534" w:author="QIANHUI LI" w:date="2019-11-04T18:06:00Z">
              <w:r w:rsidRPr="00554C49" w:rsidDel="00CA62C6">
                <w:rPr>
                  <w:rFonts w:ascii="Garamond" w:hAnsi="Garamond" w:cs="Calibri"/>
                  <w:color w:val="000000"/>
                </w:rPr>
                <w:delText> </w:delText>
              </w:r>
            </w:del>
          </w:p>
        </w:tc>
        <w:tc>
          <w:tcPr>
            <w:tcW w:w="819" w:type="dxa"/>
            <w:tcBorders>
              <w:top w:val="nil"/>
              <w:left w:val="single" w:sz="4" w:space="0" w:color="auto"/>
              <w:bottom w:val="single" w:sz="4" w:space="0" w:color="auto"/>
              <w:right w:val="nil"/>
            </w:tcBorders>
            <w:shd w:val="clear" w:color="auto" w:fill="auto"/>
            <w:noWrap/>
            <w:vAlign w:val="bottom"/>
            <w:hideMark/>
          </w:tcPr>
          <w:p w14:paraId="59460889" w14:textId="3C55FD99" w:rsidR="00A32FAD" w:rsidRPr="00554C49" w:rsidDel="00CA62C6" w:rsidRDefault="00A32FAD" w:rsidP="00C543C4">
            <w:pPr>
              <w:jc w:val="center"/>
              <w:rPr>
                <w:del w:id="535" w:author="QIANHUI LI" w:date="2019-11-04T18:06:00Z"/>
                <w:rFonts w:ascii="Garamond" w:hAnsi="Garamond" w:cs="Calibri"/>
                <w:color w:val="000000"/>
              </w:rPr>
            </w:pPr>
            <w:del w:id="536" w:author="QIANHUI LI" w:date="2019-11-04T18:06:00Z">
              <w:r w:rsidRPr="00554C49" w:rsidDel="00CA62C6">
                <w:rPr>
                  <w:rFonts w:ascii="Garamond" w:hAnsi="Garamond" w:cs="Calibri"/>
                  <w:color w:val="000000"/>
                </w:rPr>
                <w:delText>No</w:delText>
              </w:r>
            </w:del>
          </w:p>
        </w:tc>
        <w:tc>
          <w:tcPr>
            <w:tcW w:w="819" w:type="dxa"/>
            <w:tcBorders>
              <w:top w:val="nil"/>
              <w:left w:val="nil"/>
              <w:bottom w:val="single" w:sz="4" w:space="0" w:color="auto"/>
              <w:right w:val="nil"/>
            </w:tcBorders>
            <w:shd w:val="clear" w:color="auto" w:fill="auto"/>
            <w:noWrap/>
            <w:vAlign w:val="bottom"/>
            <w:hideMark/>
          </w:tcPr>
          <w:p w14:paraId="6EC24BB4" w14:textId="6318A63E" w:rsidR="00A32FAD" w:rsidRPr="00554C49" w:rsidDel="00CA62C6" w:rsidRDefault="00A32FAD" w:rsidP="00C543C4">
            <w:pPr>
              <w:jc w:val="center"/>
              <w:rPr>
                <w:del w:id="537" w:author="QIANHUI LI" w:date="2019-11-04T18:06:00Z"/>
                <w:rFonts w:ascii="Garamond" w:hAnsi="Garamond" w:cs="Calibri"/>
                <w:color w:val="000000"/>
              </w:rPr>
            </w:pPr>
            <w:del w:id="538" w:author="QIANHUI LI" w:date="2019-11-04T18:06:00Z">
              <w:r w:rsidRPr="00554C49" w:rsidDel="00CA62C6">
                <w:rPr>
                  <w:rFonts w:ascii="Garamond" w:hAnsi="Garamond" w:cs="Calibri"/>
                  <w:color w:val="000000"/>
                </w:rPr>
                <w:delText>Yes</w:delText>
              </w:r>
            </w:del>
          </w:p>
        </w:tc>
        <w:tc>
          <w:tcPr>
            <w:tcW w:w="1010" w:type="dxa"/>
            <w:tcBorders>
              <w:top w:val="nil"/>
              <w:left w:val="single" w:sz="4" w:space="0" w:color="auto"/>
              <w:bottom w:val="single" w:sz="4" w:space="0" w:color="auto"/>
              <w:right w:val="nil"/>
            </w:tcBorders>
            <w:shd w:val="clear" w:color="auto" w:fill="auto"/>
            <w:noWrap/>
            <w:vAlign w:val="bottom"/>
            <w:hideMark/>
          </w:tcPr>
          <w:p w14:paraId="2EDF33B9" w14:textId="1A7F5C41" w:rsidR="00A32FAD" w:rsidRPr="00554C49" w:rsidDel="00CA62C6" w:rsidRDefault="00A32FAD" w:rsidP="00C543C4">
            <w:pPr>
              <w:jc w:val="center"/>
              <w:rPr>
                <w:del w:id="539" w:author="QIANHUI LI" w:date="2019-11-04T18:06:00Z"/>
                <w:rFonts w:ascii="Garamond" w:hAnsi="Garamond" w:cs="Calibri"/>
                <w:color w:val="000000"/>
              </w:rPr>
            </w:pPr>
            <w:del w:id="540" w:author="QIANHUI LI" w:date="2019-11-04T18:06:00Z">
              <w:r w:rsidRPr="00554C49" w:rsidDel="00CA62C6">
                <w:rPr>
                  <w:rFonts w:ascii="Garamond" w:hAnsi="Garamond" w:cs="Calibri"/>
                  <w:color w:val="000000"/>
                </w:rPr>
                <w:delText>Total</w:delText>
              </w:r>
            </w:del>
          </w:p>
        </w:tc>
      </w:tr>
      <w:tr w:rsidR="00A32FAD" w:rsidRPr="002B53C9" w:rsidDel="00CA62C6" w14:paraId="1FE5522F" w14:textId="3C219A36" w:rsidTr="002062B9">
        <w:trPr>
          <w:trHeight w:val="480"/>
          <w:jc w:val="center"/>
          <w:del w:id="541" w:author="QIANHUI LI" w:date="2019-11-04T18:06:00Z"/>
        </w:trPr>
        <w:tc>
          <w:tcPr>
            <w:tcW w:w="2203" w:type="dxa"/>
            <w:vMerge w:val="restart"/>
            <w:tcBorders>
              <w:top w:val="nil"/>
              <w:left w:val="nil"/>
              <w:bottom w:val="nil"/>
              <w:right w:val="nil"/>
            </w:tcBorders>
            <w:shd w:val="clear" w:color="auto" w:fill="auto"/>
            <w:vAlign w:val="center"/>
            <w:hideMark/>
          </w:tcPr>
          <w:p w14:paraId="216D1111" w14:textId="3736294F" w:rsidR="00A32FAD" w:rsidRPr="00554C49" w:rsidDel="00CA62C6" w:rsidRDefault="00A32FAD" w:rsidP="00C543C4">
            <w:pPr>
              <w:jc w:val="center"/>
              <w:rPr>
                <w:del w:id="542" w:author="QIANHUI LI" w:date="2019-11-04T18:06:00Z"/>
                <w:rFonts w:ascii="Garamond" w:hAnsi="Garamond" w:cs="Calibri"/>
                <w:color w:val="000000"/>
              </w:rPr>
            </w:pPr>
            <w:del w:id="543" w:author="QIANHUI LI" w:date="2019-11-04T18:06:00Z">
              <w:r w:rsidRPr="002B53C9" w:rsidDel="00CA62C6">
                <w:rPr>
                  <w:rFonts w:ascii="Garamond" w:hAnsi="Garamond" w:cs="Calibri"/>
                  <w:color w:val="000000"/>
                </w:rPr>
                <w:delText>True subscription status</w:delText>
              </w:r>
            </w:del>
          </w:p>
        </w:tc>
        <w:tc>
          <w:tcPr>
            <w:tcW w:w="829" w:type="dxa"/>
            <w:tcBorders>
              <w:top w:val="nil"/>
              <w:left w:val="nil"/>
              <w:bottom w:val="nil"/>
              <w:right w:val="nil"/>
            </w:tcBorders>
            <w:shd w:val="clear" w:color="auto" w:fill="auto"/>
            <w:noWrap/>
            <w:vAlign w:val="bottom"/>
            <w:hideMark/>
          </w:tcPr>
          <w:p w14:paraId="70348D2B" w14:textId="07AEBBB5" w:rsidR="00A32FAD" w:rsidRPr="00554C49" w:rsidDel="00CA62C6" w:rsidRDefault="00A32FAD" w:rsidP="00C543C4">
            <w:pPr>
              <w:jc w:val="center"/>
              <w:rPr>
                <w:del w:id="544" w:author="QIANHUI LI" w:date="2019-11-04T18:06:00Z"/>
                <w:rFonts w:ascii="Garamond" w:hAnsi="Garamond" w:cs="Calibri"/>
                <w:color w:val="000000"/>
              </w:rPr>
            </w:pPr>
            <w:del w:id="545" w:author="QIANHUI LI" w:date="2019-11-04T18:06:00Z">
              <w:r w:rsidRPr="00554C49" w:rsidDel="00CA62C6">
                <w:rPr>
                  <w:rFonts w:ascii="Garamond" w:hAnsi="Garamond" w:cs="Calibri"/>
                  <w:color w:val="000000"/>
                </w:rPr>
                <w:delText>No</w:delText>
              </w:r>
            </w:del>
          </w:p>
        </w:tc>
        <w:tc>
          <w:tcPr>
            <w:tcW w:w="819" w:type="dxa"/>
            <w:tcBorders>
              <w:top w:val="nil"/>
              <w:left w:val="single" w:sz="4" w:space="0" w:color="auto"/>
              <w:bottom w:val="nil"/>
              <w:right w:val="nil"/>
            </w:tcBorders>
            <w:shd w:val="clear" w:color="auto" w:fill="auto"/>
            <w:noWrap/>
            <w:vAlign w:val="bottom"/>
            <w:hideMark/>
          </w:tcPr>
          <w:p w14:paraId="2B189C37" w14:textId="7107CD1E" w:rsidR="00A32FAD" w:rsidRPr="00554C49" w:rsidDel="00CA62C6" w:rsidRDefault="00E85643" w:rsidP="00C543C4">
            <w:pPr>
              <w:jc w:val="center"/>
              <w:rPr>
                <w:del w:id="546" w:author="QIANHUI LI" w:date="2019-11-04T18:06:00Z"/>
                <w:rFonts w:ascii="Garamond" w:hAnsi="Garamond" w:cs="Calibri"/>
                <w:color w:val="000000"/>
              </w:rPr>
            </w:pPr>
            <w:del w:id="547" w:author="QIANHUI LI" w:date="2019-11-04T18:06:00Z">
              <w:r w:rsidRPr="00554C49" w:rsidDel="00CA62C6">
                <w:rPr>
                  <w:rFonts w:ascii="Garamond" w:hAnsi="Garamond" w:cs="Calibri"/>
                  <w:color w:val="000000"/>
                </w:rPr>
                <w:delText>7683</w:delText>
              </w:r>
            </w:del>
          </w:p>
        </w:tc>
        <w:tc>
          <w:tcPr>
            <w:tcW w:w="819" w:type="dxa"/>
            <w:tcBorders>
              <w:top w:val="nil"/>
              <w:left w:val="nil"/>
              <w:bottom w:val="nil"/>
              <w:right w:val="nil"/>
            </w:tcBorders>
            <w:shd w:val="clear" w:color="auto" w:fill="auto"/>
            <w:noWrap/>
            <w:vAlign w:val="bottom"/>
            <w:hideMark/>
          </w:tcPr>
          <w:p w14:paraId="6A2DAB8A" w14:textId="7C2C614B" w:rsidR="00A32FAD" w:rsidRPr="00554C49" w:rsidDel="00CA62C6" w:rsidRDefault="00E85643" w:rsidP="00C543C4">
            <w:pPr>
              <w:jc w:val="center"/>
              <w:rPr>
                <w:del w:id="548" w:author="QIANHUI LI" w:date="2019-11-04T18:06:00Z"/>
                <w:rFonts w:ascii="Garamond" w:hAnsi="Garamond" w:cs="Calibri"/>
                <w:color w:val="000000"/>
              </w:rPr>
            </w:pPr>
            <w:del w:id="549" w:author="QIANHUI LI" w:date="2019-11-04T18:06:00Z">
              <w:r w:rsidRPr="00554C49" w:rsidDel="00CA62C6">
                <w:rPr>
                  <w:rFonts w:ascii="Garamond" w:hAnsi="Garamond" w:cs="Calibri"/>
                  <w:color w:val="000000"/>
                </w:rPr>
                <w:delText>940</w:delText>
              </w:r>
            </w:del>
          </w:p>
        </w:tc>
        <w:tc>
          <w:tcPr>
            <w:tcW w:w="1010" w:type="dxa"/>
            <w:tcBorders>
              <w:top w:val="nil"/>
              <w:left w:val="single" w:sz="4" w:space="0" w:color="auto"/>
              <w:bottom w:val="nil"/>
              <w:right w:val="nil"/>
            </w:tcBorders>
            <w:shd w:val="clear" w:color="auto" w:fill="auto"/>
            <w:noWrap/>
            <w:vAlign w:val="bottom"/>
            <w:hideMark/>
          </w:tcPr>
          <w:p w14:paraId="751ACADC" w14:textId="2EA2F1C3" w:rsidR="00A32FAD" w:rsidRPr="00554C49" w:rsidDel="00CA62C6" w:rsidRDefault="00E85643" w:rsidP="00C543C4">
            <w:pPr>
              <w:jc w:val="center"/>
              <w:rPr>
                <w:del w:id="550" w:author="QIANHUI LI" w:date="2019-11-04T18:06:00Z"/>
                <w:rFonts w:ascii="Garamond" w:hAnsi="Garamond" w:cs="Calibri"/>
                <w:color w:val="000000"/>
              </w:rPr>
            </w:pPr>
            <w:del w:id="551" w:author="QIANHUI LI" w:date="2019-11-04T18:06:00Z">
              <w:r w:rsidRPr="00554C49" w:rsidDel="00CA62C6">
                <w:rPr>
                  <w:rFonts w:ascii="Garamond" w:hAnsi="Garamond" w:cs="Calibri"/>
                  <w:color w:val="000000"/>
                </w:rPr>
                <w:delText>8623</w:delText>
              </w:r>
            </w:del>
          </w:p>
        </w:tc>
      </w:tr>
      <w:tr w:rsidR="00A32FAD" w:rsidRPr="002B53C9" w:rsidDel="00CA62C6" w14:paraId="46E747A5" w14:textId="7D04E084" w:rsidTr="002062B9">
        <w:trPr>
          <w:trHeight w:val="400"/>
          <w:jc w:val="center"/>
          <w:del w:id="552" w:author="QIANHUI LI" w:date="2019-11-04T18:06:00Z"/>
        </w:trPr>
        <w:tc>
          <w:tcPr>
            <w:tcW w:w="2203" w:type="dxa"/>
            <w:vMerge/>
            <w:tcBorders>
              <w:top w:val="nil"/>
              <w:left w:val="nil"/>
              <w:bottom w:val="nil"/>
              <w:right w:val="nil"/>
            </w:tcBorders>
            <w:vAlign w:val="center"/>
            <w:hideMark/>
          </w:tcPr>
          <w:p w14:paraId="3B8E9D15" w14:textId="7025D152" w:rsidR="00A32FAD" w:rsidRPr="002B53C9" w:rsidDel="00CA62C6" w:rsidRDefault="00A32FAD" w:rsidP="00C543C4">
            <w:pPr>
              <w:rPr>
                <w:del w:id="553" w:author="QIANHUI LI" w:date="2019-11-04T18:06:00Z"/>
                <w:rFonts w:ascii="Garamond" w:hAnsi="Garamond" w:cs="Calibri"/>
                <w:color w:val="000000"/>
              </w:rPr>
            </w:pPr>
          </w:p>
        </w:tc>
        <w:tc>
          <w:tcPr>
            <w:tcW w:w="829" w:type="dxa"/>
            <w:tcBorders>
              <w:top w:val="nil"/>
              <w:left w:val="nil"/>
              <w:bottom w:val="single" w:sz="4" w:space="0" w:color="auto"/>
              <w:right w:val="nil"/>
            </w:tcBorders>
            <w:shd w:val="clear" w:color="auto" w:fill="auto"/>
            <w:noWrap/>
            <w:vAlign w:val="bottom"/>
            <w:hideMark/>
          </w:tcPr>
          <w:p w14:paraId="692CF775" w14:textId="1B3C6B33" w:rsidR="00A32FAD" w:rsidRPr="00554C49" w:rsidDel="00CA62C6" w:rsidRDefault="00A32FAD" w:rsidP="00C543C4">
            <w:pPr>
              <w:jc w:val="center"/>
              <w:rPr>
                <w:del w:id="554" w:author="QIANHUI LI" w:date="2019-11-04T18:06:00Z"/>
                <w:rFonts w:ascii="Garamond" w:hAnsi="Garamond" w:cs="Calibri"/>
                <w:color w:val="000000"/>
              </w:rPr>
            </w:pPr>
            <w:del w:id="555" w:author="QIANHUI LI" w:date="2019-11-04T18:06:00Z">
              <w:r w:rsidRPr="00554C49" w:rsidDel="00CA62C6">
                <w:rPr>
                  <w:rFonts w:ascii="Garamond" w:hAnsi="Garamond" w:cs="Calibri"/>
                  <w:color w:val="000000"/>
                </w:rPr>
                <w:delText>Yes</w:delText>
              </w:r>
            </w:del>
          </w:p>
        </w:tc>
        <w:tc>
          <w:tcPr>
            <w:tcW w:w="819" w:type="dxa"/>
            <w:tcBorders>
              <w:top w:val="nil"/>
              <w:left w:val="single" w:sz="4" w:space="0" w:color="auto"/>
              <w:bottom w:val="single" w:sz="4" w:space="0" w:color="auto"/>
              <w:right w:val="nil"/>
            </w:tcBorders>
            <w:shd w:val="clear" w:color="auto" w:fill="auto"/>
            <w:noWrap/>
            <w:vAlign w:val="bottom"/>
            <w:hideMark/>
          </w:tcPr>
          <w:p w14:paraId="7D1E329F" w14:textId="4ADE5CCA" w:rsidR="00A32FAD" w:rsidRPr="00554C49" w:rsidDel="00CA62C6" w:rsidRDefault="00E85643" w:rsidP="00C543C4">
            <w:pPr>
              <w:jc w:val="center"/>
              <w:rPr>
                <w:del w:id="556" w:author="QIANHUI LI" w:date="2019-11-04T18:06:00Z"/>
                <w:rFonts w:ascii="Garamond" w:hAnsi="Garamond" w:cs="Calibri"/>
                <w:color w:val="000000"/>
              </w:rPr>
            </w:pPr>
            <w:del w:id="557" w:author="QIANHUI LI" w:date="2019-11-04T18:06:00Z">
              <w:r w:rsidRPr="00554C49" w:rsidDel="00CA62C6">
                <w:rPr>
                  <w:rFonts w:ascii="Garamond" w:hAnsi="Garamond" w:cs="Calibri"/>
                  <w:color w:val="000000"/>
                </w:rPr>
                <w:delText>1850</w:delText>
              </w:r>
            </w:del>
          </w:p>
        </w:tc>
        <w:tc>
          <w:tcPr>
            <w:tcW w:w="819" w:type="dxa"/>
            <w:tcBorders>
              <w:top w:val="nil"/>
              <w:left w:val="nil"/>
              <w:bottom w:val="single" w:sz="4" w:space="0" w:color="auto"/>
              <w:right w:val="nil"/>
            </w:tcBorders>
            <w:shd w:val="clear" w:color="auto" w:fill="auto"/>
            <w:noWrap/>
            <w:vAlign w:val="bottom"/>
            <w:hideMark/>
          </w:tcPr>
          <w:p w14:paraId="0A88E5EA" w14:textId="79D2B93C" w:rsidR="00A32FAD" w:rsidRPr="00554C49" w:rsidDel="00CA62C6" w:rsidRDefault="00E85643" w:rsidP="00C543C4">
            <w:pPr>
              <w:jc w:val="center"/>
              <w:rPr>
                <w:del w:id="558" w:author="QIANHUI LI" w:date="2019-11-04T18:06:00Z"/>
                <w:rFonts w:ascii="Garamond" w:hAnsi="Garamond" w:cs="Calibri"/>
                <w:color w:val="000000"/>
              </w:rPr>
            </w:pPr>
            <w:del w:id="559" w:author="QIANHUI LI" w:date="2019-11-04T18:06:00Z">
              <w:r w:rsidRPr="00554C49" w:rsidDel="00CA62C6">
                <w:rPr>
                  <w:rFonts w:ascii="Garamond" w:hAnsi="Garamond" w:cs="Calibri"/>
                  <w:color w:val="000000"/>
                </w:rPr>
                <w:delText>6705</w:delText>
              </w:r>
            </w:del>
          </w:p>
        </w:tc>
        <w:tc>
          <w:tcPr>
            <w:tcW w:w="1010" w:type="dxa"/>
            <w:tcBorders>
              <w:top w:val="nil"/>
              <w:left w:val="single" w:sz="4" w:space="0" w:color="auto"/>
              <w:bottom w:val="nil"/>
              <w:right w:val="nil"/>
            </w:tcBorders>
            <w:shd w:val="clear" w:color="auto" w:fill="auto"/>
            <w:noWrap/>
            <w:vAlign w:val="bottom"/>
            <w:hideMark/>
          </w:tcPr>
          <w:p w14:paraId="40E90811" w14:textId="73A43151" w:rsidR="00A32FAD" w:rsidRPr="00554C49" w:rsidDel="00CA62C6" w:rsidRDefault="00E85643" w:rsidP="00C543C4">
            <w:pPr>
              <w:jc w:val="center"/>
              <w:rPr>
                <w:del w:id="560" w:author="QIANHUI LI" w:date="2019-11-04T18:06:00Z"/>
                <w:rFonts w:ascii="Garamond" w:hAnsi="Garamond" w:cs="Calibri"/>
                <w:color w:val="000000"/>
              </w:rPr>
            </w:pPr>
            <w:del w:id="561" w:author="QIANHUI LI" w:date="2019-11-04T18:06:00Z">
              <w:r w:rsidRPr="00554C49" w:rsidDel="00CA62C6">
                <w:rPr>
                  <w:rFonts w:ascii="Garamond" w:hAnsi="Garamond" w:cs="Calibri"/>
                  <w:color w:val="000000"/>
                </w:rPr>
                <w:delText>8555</w:delText>
              </w:r>
            </w:del>
          </w:p>
        </w:tc>
      </w:tr>
      <w:tr w:rsidR="00A32FAD" w:rsidRPr="002B53C9" w:rsidDel="00CA62C6" w14:paraId="50438366" w14:textId="2A02A8C6" w:rsidTr="002062B9">
        <w:trPr>
          <w:trHeight w:val="320"/>
          <w:jc w:val="center"/>
          <w:del w:id="562" w:author="QIANHUI LI" w:date="2019-11-04T18:06:00Z"/>
        </w:trPr>
        <w:tc>
          <w:tcPr>
            <w:tcW w:w="2203" w:type="dxa"/>
            <w:tcBorders>
              <w:top w:val="nil"/>
              <w:left w:val="nil"/>
              <w:bottom w:val="double" w:sz="6" w:space="0" w:color="auto"/>
              <w:right w:val="nil"/>
            </w:tcBorders>
            <w:shd w:val="clear" w:color="auto" w:fill="auto"/>
            <w:noWrap/>
            <w:vAlign w:val="bottom"/>
            <w:hideMark/>
          </w:tcPr>
          <w:p w14:paraId="31B46C1E" w14:textId="345869DE" w:rsidR="00A32FAD" w:rsidRPr="00554C49" w:rsidDel="00CA62C6" w:rsidRDefault="00A32FAD" w:rsidP="00C543C4">
            <w:pPr>
              <w:rPr>
                <w:del w:id="563" w:author="QIANHUI LI" w:date="2019-11-04T18:06:00Z"/>
                <w:rFonts w:ascii="Garamond" w:hAnsi="Garamond" w:cs="Calibri"/>
                <w:color w:val="000000"/>
              </w:rPr>
            </w:pPr>
            <w:del w:id="564" w:author="QIANHUI LI" w:date="2019-11-04T18:06:00Z">
              <w:r w:rsidRPr="002B53C9" w:rsidDel="00CA62C6">
                <w:rPr>
                  <w:rFonts w:ascii="Garamond" w:hAnsi="Garamond" w:cs="Calibri"/>
                  <w:color w:val="000000"/>
                </w:rPr>
                <w:delText> </w:delText>
              </w:r>
            </w:del>
          </w:p>
        </w:tc>
        <w:tc>
          <w:tcPr>
            <w:tcW w:w="829" w:type="dxa"/>
            <w:tcBorders>
              <w:top w:val="nil"/>
              <w:left w:val="nil"/>
              <w:bottom w:val="double" w:sz="6" w:space="0" w:color="auto"/>
              <w:right w:val="single" w:sz="4" w:space="0" w:color="auto"/>
            </w:tcBorders>
            <w:shd w:val="clear" w:color="auto" w:fill="auto"/>
            <w:noWrap/>
            <w:vAlign w:val="bottom"/>
            <w:hideMark/>
          </w:tcPr>
          <w:p w14:paraId="71A4994E" w14:textId="07FF12B3" w:rsidR="00A32FAD" w:rsidRPr="00554C49" w:rsidDel="00CA62C6" w:rsidRDefault="00A32FAD" w:rsidP="00C543C4">
            <w:pPr>
              <w:jc w:val="center"/>
              <w:rPr>
                <w:del w:id="565" w:author="QIANHUI LI" w:date="2019-11-04T18:06:00Z"/>
                <w:rFonts w:ascii="Garamond" w:hAnsi="Garamond" w:cs="Calibri"/>
                <w:color w:val="000000"/>
              </w:rPr>
            </w:pPr>
            <w:del w:id="566" w:author="QIANHUI LI" w:date="2019-11-04T18:06:00Z">
              <w:r w:rsidRPr="00554C49" w:rsidDel="00CA62C6">
                <w:rPr>
                  <w:rFonts w:ascii="Garamond" w:hAnsi="Garamond" w:cs="Calibri"/>
                  <w:color w:val="000000"/>
                </w:rPr>
                <w:delText>Total</w:delText>
              </w:r>
            </w:del>
          </w:p>
        </w:tc>
        <w:tc>
          <w:tcPr>
            <w:tcW w:w="819" w:type="dxa"/>
            <w:tcBorders>
              <w:top w:val="nil"/>
              <w:left w:val="nil"/>
              <w:bottom w:val="double" w:sz="6" w:space="0" w:color="auto"/>
              <w:right w:val="nil"/>
            </w:tcBorders>
            <w:shd w:val="clear" w:color="auto" w:fill="auto"/>
            <w:noWrap/>
            <w:vAlign w:val="bottom"/>
            <w:hideMark/>
          </w:tcPr>
          <w:p w14:paraId="529A4071" w14:textId="5CA9CE21" w:rsidR="00A32FAD" w:rsidRPr="00554C49" w:rsidDel="00CA62C6" w:rsidRDefault="00E85643" w:rsidP="00C543C4">
            <w:pPr>
              <w:jc w:val="center"/>
              <w:rPr>
                <w:del w:id="567" w:author="QIANHUI LI" w:date="2019-11-04T18:06:00Z"/>
                <w:rFonts w:ascii="Garamond" w:hAnsi="Garamond" w:cs="Calibri"/>
                <w:color w:val="000000"/>
              </w:rPr>
            </w:pPr>
            <w:del w:id="568" w:author="QIANHUI LI" w:date="2019-11-04T18:06:00Z">
              <w:r w:rsidRPr="00554C49" w:rsidDel="00CA62C6">
                <w:rPr>
                  <w:rFonts w:ascii="Garamond" w:hAnsi="Garamond" w:cs="Calibri"/>
                  <w:color w:val="000000"/>
                </w:rPr>
                <w:delText>9533</w:delText>
              </w:r>
            </w:del>
          </w:p>
        </w:tc>
        <w:tc>
          <w:tcPr>
            <w:tcW w:w="819" w:type="dxa"/>
            <w:tcBorders>
              <w:top w:val="nil"/>
              <w:left w:val="nil"/>
              <w:bottom w:val="double" w:sz="6" w:space="0" w:color="auto"/>
              <w:right w:val="single" w:sz="4" w:space="0" w:color="auto"/>
            </w:tcBorders>
            <w:shd w:val="clear" w:color="auto" w:fill="auto"/>
            <w:noWrap/>
            <w:vAlign w:val="bottom"/>
            <w:hideMark/>
          </w:tcPr>
          <w:p w14:paraId="02A719AE" w14:textId="6536B34C" w:rsidR="00A32FAD" w:rsidRPr="00554C49" w:rsidDel="00CA62C6" w:rsidRDefault="00E85643" w:rsidP="00C543C4">
            <w:pPr>
              <w:jc w:val="center"/>
              <w:rPr>
                <w:del w:id="569" w:author="QIANHUI LI" w:date="2019-11-04T18:06:00Z"/>
                <w:rFonts w:ascii="Garamond" w:hAnsi="Garamond" w:cs="Calibri"/>
                <w:color w:val="000000"/>
              </w:rPr>
            </w:pPr>
            <w:del w:id="570" w:author="QIANHUI LI" w:date="2019-11-04T18:06:00Z">
              <w:r w:rsidRPr="00554C49" w:rsidDel="00CA62C6">
                <w:rPr>
                  <w:rFonts w:ascii="Garamond" w:hAnsi="Garamond" w:cs="Calibri"/>
                  <w:color w:val="000000"/>
                </w:rPr>
                <w:delText>7645</w:delText>
              </w:r>
            </w:del>
          </w:p>
        </w:tc>
        <w:tc>
          <w:tcPr>
            <w:tcW w:w="1010" w:type="dxa"/>
            <w:tcBorders>
              <w:top w:val="single" w:sz="4" w:space="0" w:color="auto"/>
              <w:left w:val="nil"/>
              <w:bottom w:val="double" w:sz="6" w:space="0" w:color="auto"/>
              <w:right w:val="nil"/>
            </w:tcBorders>
            <w:shd w:val="clear" w:color="auto" w:fill="auto"/>
            <w:noWrap/>
            <w:vAlign w:val="bottom"/>
            <w:hideMark/>
          </w:tcPr>
          <w:p w14:paraId="5F90C788" w14:textId="76EAD537" w:rsidR="00A32FAD" w:rsidRPr="00554C49" w:rsidDel="00CA62C6" w:rsidRDefault="00E85643" w:rsidP="00C543C4">
            <w:pPr>
              <w:jc w:val="center"/>
              <w:rPr>
                <w:del w:id="571" w:author="QIANHUI LI" w:date="2019-11-04T18:06:00Z"/>
                <w:rFonts w:ascii="Garamond" w:hAnsi="Garamond" w:cs="Calibri"/>
                <w:color w:val="000000"/>
              </w:rPr>
            </w:pPr>
            <w:del w:id="572" w:author="QIANHUI LI" w:date="2019-11-04T18:06:00Z">
              <w:r w:rsidRPr="00554C49" w:rsidDel="00CA62C6">
                <w:rPr>
                  <w:rFonts w:ascii="Garamond" w:hAnsi="Garamond" w:cs="Calibri"/>
                  <w:color w:val="000000"/>
                </w:rPr>
                <w:delText>17178</w:delText>
              </w:r>
            </w:del>
          </w:p>
        </w:tc>
      </w:tr>
    </w:tbl>
    <w:p w14:paraId="4914CC7A" w14:textId="77777777" w:rsidR="00E85643" w:rsidRPr="002B53C9" w:rsidRDefault="00E85643" w:rsidP="00720FAD">
      <w:pPr>
        <w:spacing w:line="360" w:lineRule="auto"/>
        <w:ind w:firstLine="720"/>
        <w:rPr>
          <w:rFonts w:ascii="Garamond" w:hAnsi="Garamond"/>
          <w:rPrChange w:id="573" w:author="QIANHUI LI" w:date="2019-11-06T22:12:00Z">
            <w:rPr>
              <w:rFonts w:ascii="Garamond" w:hAnsi="Garamond"/>
              <w:b/>
              <w:bCs/>
            </w:rPr>
          </w:rPrChange>
        </w:rPr>
      </w:pPr>
    </w:p>
    <w:p w14:paraId="5E4BED46" w14:textId="77777777" w:rsidR="00C73D7C" w:rsidRPr="002B53C9" w:rsidRDefault="00C73D7C" w:rsidP="00720FAD">
      <w:pPr>
        <w:spacing w:line="360" w:lineRule="auto"/>
        <w:ind w:firstLine="720"/>
        <w:rPr>
          <w:ins w:id="574" w:author="QIANHUI LI" w:date="2019-11-04T21:42:00Z"/>
          <w:rFonts w:ascii="Garamond" w:hAnsi="Garamond"/>
          <w:rPrChange w:id="575" w:author="QIANHUI LI" w:date="2019-11-06T22:12:00Z">
            <w:rPr>
              <w:ins w:id="576" w:author="QIANHUI LI" w:date="2019-11-04T21:42:00Z"/>
              <w:rFonts w:ascii="Garamond" w:hAnsi="Garamond"/>
              <w:b/>
              <w:bCs/>
            </w:rPr>
          </w:rPrChange>
        </w:rPr>
      </w:pPr>
    </w:p>
    <w:p w14:paraId="0A415FE3" w14:textId="63F1590E" w:rsidR="00C73D7C" w:rsidRPr="002B53C9" w:rsidRDefault="004A5A57">
      <w:pPr>
        <w:spacing w:line="360" w:lineRule="auto"/>
        <w:ind w:firstLine="720"/>
        <w:jc w:val="center"/>
        <w:rPr>
          <w:ins w:id="577" w:author="QIANHUI LI" w:date="2019-11-04T21:42:00Z"/>
          <w:rFonts w:ascii="Garamond" w:hAnsi="Garamond"/>
          <w:rPrChange w:id="578" w:author="QIANHUI LI" w:date="2019-11-06T22:12:00Z">
            <w:rPr>
              <w:ins w:id="579" w:author="QIANHUI LI" w:date="2019-11-04T21:42:00Z"/>
              <w:rFonts w:ascii="Garamond" w:hAnsi="Garamond"/>
              <w:b/>
              <w:bCs/>
            </w:rPr>
          </w:rPrChange>
        </w:rPr>
        <w:pPrChange w:id="580" w:author="QIANHUI LI" w:date="2019-11-04T22:22:00Z">
          <w:pPr>
            <w:spacing w:line="360" w:lineRule="auto"/>
            <w:ind w:firstLine="720"/>
          </w:pPr>
        </w:pPrChange>
      </w:pPr>
      <w:ins w:id="581" w:author="QIANHUI LI" w:date="2019-11-04T22:22:00Z">
        <w:r w:rsidRPr="002B53C9">
          <w:rPr>
            <w:rFonts w:ascii="Garamond" w:hAnsi="Garamond"/>
            <w:rPrChange w:id="582" w:author="QIANHUI LI" w:date="2019-11-06T22:12:00Z">
              <w:rPr>
                <w:rFonts w:ascii="Garamond" w:hAnsi="Garamond"/>
                <w:b/>
                <w:bCs/>
              </w:rPr>
            </w:rPrChange>
          </w:rPr>
          <w:t>Figure</w:t>
        </w:r>
      </w:ins>
      <w:ins w:id="583" w:author="QIANHUI LI" w:date="2019-11-06T21:22:00Z">
        <w:r w:rsidR="007775D6" w:rsidRPr="002B53C9">
          <w:rPr>
            <w:rFonts w:ascii="Garamond" w:hAnsi="Garamond"/>
            <w:rPrChange w:id="584" w:author="QIANHUI LI" w:date="2019-11-06T22:12:00Z">
              <w:rPr>
                <w:rFonts w:ascii="Garamond" w:hAnsi="Garamond"/>
                <w:b/>
                <w:bCs/>
              </w:rPr>
            </w:rPrChange>
          </w:rPr>
          <w:t xml:space="preserve"> 5</w:t>
        </w:r>
      </w:ins>
      <w:ins w:id="585" w:author="QIANHUI LI" w:date="2019-11-04T22:22:00Z">
        <w:r w:rsidRPr="002B53C9">
          <w:rPr>
            <w:rFonts w:ascii="Garamond" w:hAnsi="Garamond"/>
            <w:rPrChange w:id="586" w:author="QIANHUI LI" w:date="2019-11-06T22:12:00Z">
              <w:rPr>
                <w:rFonts w:ascii="Garamond" w:hAnsi="Garamond"/>
                <w:b/>
                <w:bCs/>
              </w:rPr>
            </w:rPrChange>
          </w:rPr>
          <w:t xml:space="preserve">. </w:t>
        </w:r>
      </w:ins>
      <w:ins w:id="587" w:author="QIANHUI LI" w:date="2019-11-04T22:23:00Z">
        <w:r w:rsidRPr="002B53C9">
          <w:rPr>
            <w:rFonts w:ascii="Garamond" w:hAnsi="Garamond"/>
            <w:rPrChange w:id="588" w:author="QIANHUI LI" w:date="2019-11-06T22:12:00Z">
              <w:rPr>
                <w:rFonts w:ascii="Garamond" w:hAnsi="Garamond"/>
                <w:b/>
                <w:bCs/>
              </w:rPr>
            </w:rPrChange>
          </w:rPr>
          <w:t>CART Variable Importance</w:t>
        </w:r>
      </w:ins>
    </w:p>
    <w:p w14:paraId="23310F40" w14:textId="2B5E10F4" w:rsidR="00E85643" w:rsidRPr="002B53C9" w:rsidRDefault="007775D6">
      <w:pPr>
        <w:spacing w:line="360" w:lineRule="auto"/>
        <w:ind w:firstLine="720"/>
        <w:jc w:val="center"/>
        <w:rPr>
          <w:rFonts w:ascii="Garamond" w:hAnsi="Garamond"/>
          <w:rPrChange w:id="589" w:author="QIANHUI LI" w:date="2019-11-06T22:12:00Z">
            <w:rPr>
              <w:rFonts w:ascii="Garamond" w:hAnsi="Garamond"/>
              <w:b/>
              <w:bCs/>
            </w:rPr>
          </w:rPrChange>
        </w:rPr>
        <w:pPrChange w:id="590" w:author="QIANHUI LI" w:date="2019-11-04T21:42:00Z">
          <w:pPr>
            <w:spacing w:line="360" w:lineRule="auto"/>
            <w:ind w:firstLine="720"/>
          </w:pPr>
        </w:pPrChange>
      </w:pPr>
      <w:ins w:id="591" w:author="QIANHUI LI" w:date="2019-11-06T21:19:00Z">
        <w:r w:rsidRPr="002B53C9">
          <w:rPr>
            <w:rFonts w:ascii="Garamond" w:hAnsi="Garamond"/>
            <w:noProof/>
            <w:rPrChange w:id="592" w:author="QIANHUI LI" w:date="2019-11-06T22:12:00Z">
              <w:rPr>
                <w:rFonts w:ascii="Garamond" w:hAnsi="Garamond"/>
                <w:b/>
                <w:bCs/>
                <w:noProof/>
              </w:rPr>
            </w:rPrChange>
          </w:rPr>
          <w:lastRenderedPageBreak/>
          <w:drawing>
            <wp:inline distT="0" distB="0" distL="0" distR="0" wp14:anchorId="52BD2174" wp14:editId="3CB93D8D">
              <wp:extent cx="2997200" cy="2628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97200" cy="2628900"/>
                      </a:xfrm>
                      <a:prstGeom prst="rect">
                        <a:avLst/>
                      </a:prstGeom>
                    </pic:spPr>
                  </pic:pic>
                </a:graphicData>
              </a:graphic>
            </wp:inline>
          </w:drawing>
        </w:r>
      </w:ins>
    </w:p>
    <w:p w14:paraId="02E8F06C" w14:textId="77777777" w:rsidR="004526B8" w:rsidRDefault="004526B8" w:rsidP="00720FAD">
      <w:pPr>
        <w:spacing w:line="360" w:lineRule="auto"/>
        <w:ind w:firstLine="720"/>
        <w:rPr>
          <w:ins w:id="593" w:author="QIANHUI LI" w:date="2019-11-06T22:58:00Z"/>
          <w:rFonts w:ascii="Garamond" w:hAnsi="Garamond"/>
        </w:rPr>
      </w:pPr>
    </w:p>
    <w:p w14:paraId="2C22CD63" w14:textId="0C46604C" w:rsidR="00CA26D8" w:rsidRPr="002B53C9" w:rsidRDefault="00CA26D8" w:rsidP="00720FAD">
      <w:pPr>
        <w:spacing w:line="360" w:lineRule="auto"/>
        <w:ind w:firstLine="720"/>
        <w:rPr>
          <w:rFonts w:ascii="Garamond" w:hAnsi="Garamond"/>
          <w:rPrChange w:id="594" w:author="QIANHUI LI" w:date="2019-11-06T22:12:00Z">
            <w:rPr>
              <w:rFonts w:ascii="Garamond" w:hAnsi="Garamond"/>
              <w:b/>
              <w:bCs/>
            </w:rPr>
          </w:rPrChange>
        </w:rPr>
      </w:pPr>
      <w:r w:rsidRPr="002B53C9">
        <w:rPr>
          <w:rFonts w:ascii="Garamond" w:hAnsi="Garamond"/>
          <w:rPrChange w:id="595" w:author="QIANHUI LI" w:date="2019-11-06T22:12:00Z">
            <w:rPr>
              <w:rFonts w:ascii="Garamond" w:hAnsi="Garamond"/>
              <w:b/>
              <w:bCs/>
            </w:rPr>
          </w:rPrChange>
        </w:rPr>
        <w:t xml:space="preserve">4.3. </w:t>
      </w:r>
      <w:commentRangeStart w:id="596"/>
      <w:r w:rsidRPr="002B53C9">
        <w:rPr>
          <w:rFonts w:ascii="Garamond" w:hAnsi="Garamond"/>
          <w:rPrChange w:id="597" w:author="QIANHUI LI" w:date="2019-11-06T22:12:00Z">
            <w:rPr>
              <w:rFonts w:ascii="Garamond" w:hAnsi="Garamond"/>
              <w:b/>
              <w:bCs/>
            </w:rPr>
          </w:rPrChange>
        </w:rPr>
        <w:t>R</w:t>
      </w:r>
      <w:ins w:id="598" w:author="QIANHUI LI" w:date="2019-11-04T21:51:00Z">
        <w:r w:rsidR="00BE26B8" w:rsidRPr="002B53C9">
          <w:rPr>
            <w:rFonts w:ascii="Garamond" w:hAnsi="Garamond"/>
            <w:rPrChange w:id="599" w:author="QIANHUI LI" w:date="2019-11-06T22:12:00Z">
              <w:rPr>
                <w:rFonts w:ascii="Garamond" w:hAnsi="Garamond"/>
                <w:b/>
                <w:bCs/>
              </w:rPr>
            </w:rPrChange>
          </w:rPr>
          <w:t xml:space="preserve">andom </w:t>
        </w:r>
      </w:ins>
      <w:r w:rsidRPr="002B53C9">
        <w:rPr>
          <w:rFonts w:ascii="Garamond" w:hAnsi="Garamond"/>
          <w:rPrChange w:id="600" w:author="QIANHUI LI" w:date="2019-11-06T22:12:00Z">
            <w:rPr>
              <w:rFonts w:ascii="Garamond" w:hAnsi="Garamond"/>
              <w:b/>
              <w:bCs/>
            </w:rPr>
          </w:rPrChange>
        </w:rPr>
        <w:t>F</w:t>
      </w:r>
      <w:commentRangeEnd w:id="596"/>
      <w:r w:rsidR="003156A3" w:rsidRPr="002B53C9">
        <w:rPr>
          <w:rStyle w:val="CommentReference"/>
          <w:rFonts w:ascii="Garamond" w:hAnsi="Garamond"/>
          <w:sz w:val="24"/>
          <w:szCs w:val="24"/>
          <w:rPrChange w:id="601" w:author="QIANHUI LI" w:date="2019-11-06T22:12:00Z">
            <w:rPr>
              <w:rStyle w:val="CommentReference"/>
            </w:rPr>
          </w:rPrChange>
        </w:rPr>
        <w:commentReference w:id="596"/>
      </w:r>
      <w:ins w:id="602" w:author="QIANHUI LI" w:date="2019-11-04T21:51:00Z">
        <w:r w:rsidR="00BE26B8" w:rsidRPr="002B53C9">
          <w:rPr>
            <w:rFonts w:ascii="Garamond" w:hAnsi="Garamond"/>
            <w:rPrChange w:id="603" w:author="QIANHUI LI" w:date="2019-11-06T22:12:00Z">
              <w:rPr>
                <w:rFonts w:ascii="Garamond" w:hAnsi="Garamond"/>
                <w:b/>
                <w:bCs/>
              </w:rPr>
            </w:rPrChange>
          </w:rPr>
          <w:t>orest</w:t>
        </w:r>
      </w:ins>
    </w:p>
    <w:p w14:paraId="4E2E1F36" w14:textId="07DF9174" w:rsidR="00131CB4" w:rsidRPr="00554C49" w:rsidRDefault="00131CB4" w:rsidP="00720FAD">
      <w:pPr>
        <w:spacing w:line="360" w:lineRule="auto"/>
        <w:ind w:firstLine="720"/>
        <w:rPr>
          <w:rFonts w:ascii="Garamond" w:hAnsi="Garamond"/>
        </w:rPr>
      </w:pPr>
      <w:r w:rsidRPr="002B53C9">
        <w:rPr>
          <w:rFonts w:ascii="Garamond" w:hAnsi="Garamond"/>
        </w:rPr>
        <w:t>The R</w:t>
      </w:r>
      <w:ins w:id="604" w:author="QIANHUI LI" w:date="2019-11-04T21:51:00Z">
        <w:r w:rsidR="00BE26B8" w:rsidRPr="00554C49">
          <w:rPr>
            <w:rFonts w:ascii="Garamond" w:hAnsi="Garamond"/>
          </w:rPr>
          <w:t xml:space="preserve">andom </w:t>
        </w:r>
      </w:ins>
      <w:r w:rsidRPr="00554C49">
        <w:rPr>
          <w:rFonts w:ascii="Garamond" w:hAnsi="Garamond"/>
        </w:rPr>
        <w:t>F</w:t>
      </w:r>
      <w:ins w:id="605" w:author="QIANHUI LI" w:date="2019-11-04T21:51:00Z">
        <w:r w:rsidR="00BE26B8" w:rsidRPr="00554C49">
          <w:rPr>
            <w:rFonts w:ascii="Garamond" w:hAnsi="Garamond"/>
          </w:rPr>
          <w:t>orest</w:t>
        </w:r>
      </w:ins>
      <w:r w:rsidRPr="00554C49">
        <w:rPr>
          <w:rFonts w:ascii="Garamond" w:hAnsi="Garamond"/>
        </w:rPr>
        <w:t xml:space="preserve"> </w:t>
      </w:r>
      <w:r w:rsidR="001657E4" w:rsidRPr="00554C49">
        <w:rPr>
          <w:rFonts w:ascii="Garamond" w:hAnsi="Garamond"/>
        </w:rPr>
        <w:t>works no matter the dependent variable is categorical or continuous. Unlike the decision tree performs as individual trivial tree, R</w:t>
      </w:r>
      <w:ins w:id="606" w:author="QIANHUI LI" w:date="2019-11-04T21:51:00Z">
        <w:r w:rsidR="00BE26B8" w:rsidRPr="00554C49">
          <w:rPr>
            <w:rFonts w:ascii="Garamond" w:hAnsi="Garamond"/>
          </w:rPr>
          <w:t xml:space="preserve">andom </w:t>
        </w:r>
      </w:ins>
      <w:r w:rsidR="001657E4" w:rsidRPr="00554C49">
        <w:rPr>
          <w:rFonts w:ascii="Garamond" w:hAnsi="Garamond"/>
        </w:rPr>
        <w:t>F</w:t>
      </w:r>
      <w:ins w:id="607" w:author="QIANHUI LI" w:date="2019-11-04T21:51:00Z">
        <w:r w:rsidR="00BE26B8" w:rsidRPr="00554C49">
          <w:rPr>
            <w:rFonts w:ascii="Garamond" w:hAnsi="Garamond"/>
          </w:rPr>
          <w:t>orest</w:t>
        </w:r>
      </w:ins>
      <w:r w:rsidR="001657E4" w:rsidRPr="00554C49">
        <w:rPr>
          <w:rFonts w:ascii="Garamond" w:hAnsi="Garamond"/>
        </w:rPr>
        <w:t xml:space="preserve"> forms a forest with ma</w:t>
      </w:r>
      <w:ins w:id="608" w:author="QIANHUI LI" w:date="2019-10-23T23:37:00Z">
        <w:r w:rsidR="009B103D" w:rsidRPr="00554C49">
          <w:rPr>
            <w:rFonts w:ascii="Garamond" w:hAnsi="Garamond"/>
          </w:rPr>
          <w:t>n</w:t>
        </w:r>
      </w:ins>
      <w:r w:rsidR="001657E4" w:rsidRPr="00554C49">
        <w:rPr>
          <w:rFonts w:ascii="Garamond" w:hAnsi="Garamond"/>
        </w:rPr>
        <w:t xml:space="preserve">y decision trees. When building decision tress on </w:t>
      </w:r>
      <w:commentRangeStart w:id="609"/>
      <w:r w:rsidR="001657E4" w:rsidRPr="00554C49">
        <w:rPr>
          <w:rFonts w:ascii="Garamond" w:hAnsi="Garamond"/>
        </w:rPr>
        <w:t>bootstrapped training samples</w:t>
      </w:r>
      <w:commentRangeEnd w:id="609"/>
      <w:r w:rsidR="003156A3" w:rsidRPr="002B53C9">
        <w:rPr>
          <w:rStyle w:val="CommentReference"/>
          <w:rFonts w:ascii="Garamond" w:hAnsi="Garamond"/>
          <w:sz w:val="24"/>
          <w:szCs w:val="24"/>
          <w:rPrChange w:id="610" w:author="QIANHUI LI" w:date="2019-11-06T22:12:00Z">
            <w:rPr>
              <w:rStyle w:val="CommentReference"/>
            </w:rPr>
          </w:rPrChange>
        </w:rPr>
        <w:commentReference w:id="609"/>
      </w:r>
      <w:r w:rsidR="001657E4" w:rsidRPr="002B53C9">
        <w:rPr>
          <w:rFonts w:ascii="Garamond" w:hAnsi="Garamond"/>
        </w:rPr>
        <w:t>, each tim</w:t>
      </w:r>
      <w:r w:rsidR="001657E4" w:rsidRPr="00554C49">
        <w:rPr>
          <w:rFonts w:ascii="Garamond" w:hAnsi="Garamond"/>
        </w:rPr>
        <w:t>e a split in a tree is considered, and a random sample of the predictors is chosen as split candidates from the full set of p predictors</w:t>
      </w:r>
      <w:r w:rsidR="00DF2CE2" w:rsidRPr="00554C49">
        <w:rPr>
          <w:rFonts w:ascii="Garamond" w:hAnsi="Garamond"/>
        </w:rPr>
        <w:t xml:space="preserve"> (---textbook</w:t>
      </w:r>
      <w:ins w:id="611" w:author="QIANHUI LI" w:date="2019-11-06T22:22:00Z">
        <w:r w:rsidR="00176EC0">
          <w:rPr>
            <w:rFonts w:ascii="Garamond" w:hAnsi="Garamond"/>
          </w:rPr>
          <w:t xml:space="preserve"> ref</w:t>
        </w:r>
      </w:ins>
      <w:ins w:id="612" w:author="QIANHUI LI" w:date="2019-11-06T22:23:00Z">
        <w:r w:rsidR="00176EC0">
          <w:rPr>
            <w:rFonts w:ascii="Garamond" w:hAnsi="Garamond"/>
          </w:rPr>
          <w:t>erence later</w:t>
        </w:r>
      </w:ins>
      <w:r w:rsidR="00DF2CE2" w:rsidRPr="00554C49">
        <w:rPr>
          <w:rFonts w:ascii="Garamond" w:hAnsi="Garamond"/>
        </w:rPr>
        <w:t>---)</w:t>
      </w:r>
      <w:r w:rsidR="001657E4" w:rsidRPr="00554C49">
        <w:rPr>
          <w:rFonts w:ascii="Garamond" w:hAnsi="Garamond"/>
        </w:rPr>
        <w:t xml:space="preserve">. </w:t>
      </w:r>
      <w:ins w:id="613" w:author="QIANHUI LI" w:date="2019-10-23T16:41:00Z">
        <w:r w:rsidR="00A96819" w:rsidRPr="00554C49">
          <w:rPr>
            <w:rFonts w:ascii="Garamond" w:hAnsi="Garamond"/>
          </w:rPr>
          <w:t xml:space="preserve">On average, each bagged tree makes use of around 2/3 </w:t>
        </w:r>
      </w:ins>
      <w:ins w:id="614" w:author="QIANHUI LI" w:date="2019-10-23T16:42:00Z">
        <w:r w:rsidR="00A96819" w:rsidRPr="00554C49">
          <w:rPr>
            <w:rFonts w:ascii="Garamond" w:hAnsi="Garamond"/>
          </w:rPr>
          <w:t xml:space="preserve">of the observations, and the remaining 1/3 that is not used to fit a given bagged tree are the OOB </w:t>
        </w:r>
      </w:ins>
      <w:ins w:id="615" w:author="QIANHUI LI" w:date="2019-10-23T16:43:00Z">
        <w:r w:rsidR="00A96819" w:rsidRPr="00554C49">
          <w:rPr>
            <w:rFonts w:ascii="Garamond" w:hAnsi="Garamond"/>
          </w:rPr>
          <w:t>(out-of-bag)</w:t>
        </w:r>
      </w:ins>
      <w:ins w:id="616" w:author="QIANHUI LI" w:date="2019-10-23T16:42:00Z">
        <w:r w:rsidR="00A96819" w:rsidRPr="00554C49">
          <w:rPr>
            <w:rFonts w:ascii="Garamond" w:hAnsi="Garamond"/>
          </w:rPr>
          <w:t xml:space="preserve"> observations. </w:t>
        </w:r>
      </w:ins>
      <w:ins w:id="617" w:author="QIANHUI LI" w:date="2019-10-23T16:45:00Z">
        <w:r w:rsidR="00A96819" w:rsidRPr="00554C49">
          <w:rPr>
            <w:rFonts w:ascii="Garamond" w:hAnsi="Garamond"/>
          </w:rPr>
          <w:t>The OOB error is the classification and regression error for the test data</w:t>
        </w:r>
      </w:ins>
      <w:ins w:id="618" w:author="QIANHUI LI" w:date="2019-11-04T21:44:00Z">
        <w:r w:rsidR="00BE26B8" w:rsidRPr="00554C49">
          <w:rPr>
            <w:rFonts w:ascii="Garamond" w:hAnsi="Garamond"/>
          </w:rPr>
          <w:t xml:space="preserve">, and it is the same as the error rate of the test data. </w:t>
        </w:r>
      </w:ins>
      <w:ins w:id="619" w:author="QIANHUI LI" w:date="2019-10-23T16:43:00Z">
        <w:r w:rsidR="00A96819" w:rsidRPr="00554C49">
          <w:rPr>
            <w:rFonts w:ascii="Garamond" w:hAnsi="Garamond"/>
          </w:rPr>
          <w:t xml:space="preserve">The </w:t>
        </w:r>
      </w:ins>
      <w:del w:id="620" w:author="QIANHUI LI" w:date="2019-10-23T16:43:00Z">
        <w:r w:rsidR="001657E4" w:rsidRPr="00554C49" w:rsidDel="00A96819">
          <w:rPr>
            <w:rFonts w:ascii="Garamond" w:hAnsi="Garamond"/>
          </w:rPr>
          <w:delText xml:space="preserve">The </w:delText>
        </w:r>
        <w:commentRangeStart w:id="621"/>
        <w:r w:rsidR="001657E4" w:rsidRPr="00554C49" w:rsidDel="00A96819">
          <w:rPr>
            <w:rFonts w:ascii="Garamond" w:hAnsi="Garamond"/>
          </w:rPr>
          <w:delText>out-of-bag (</w:delText>
        </w:r>
      </w:del>
      <w:r w:rsidR="001657E4" w:rsidRPr="00554C49">
        <w:rPr>
          <w:rFonts w:ascii="Garamond" w:hAnsi="Garamond"/>
        </w:rPr>
        <w:t>OOB</w:t>
      </w:r>
      <w:del w:id="622" w:author="QIANHUI LI" w:date="2019-10-23T16:43:00Z">
        <w:r w:rsidR="001657E4" w:rsidRPr="00554C49" w:rsidDel="00A96819">
          <w:rPr>
            <w:rFonts w:ascii="Garamond" w:hAnsi="Garamond"/>
          </w:rPr>
          <w:delText>)</w:delText>
        </w:r>
      </w:del>
      <w:r w:rsidR="001657E4" w:rsidRPr="00554C49">
        <w:rPr>
          <w:rFonts w:ascii="Garamond" w:hAnsi="Garamond"/>
        </w:rPr>
        <w:t xml:space="preserve"> </w:t>
      </w:r>
      <w:commentRangeEnd w:id="621"/>
      <w:r w:rsidR="003156A3" w:rsidRPr="002B53C9">
        <w:rPr>
          <w:rStyle w:val="CommentReference"/>
          <w:rFonts w:ascii="Garamond" w:hAnsi="Garamond"/>
          <w:sz w:val="24"/>
          <w:szCs w:val="24"/>
          <w:rPrChange w:id="623" w:author="QIANHUI LI" w:date="2019-11-06T22:12:00Z">
            <w:rPr>
              <w:rStyle w:val="CommentReference"/>
            </w:rPr>
          </w:rPrChange>
        </w:rPr>
        <w:commentReference w:id="621"/>
      </w:r>
      <w:r w:rsidR="001657E4" w:rsidRPr="002B53C9">
        <w:rPr>
          <w:rFonts w:ascii="Garamond" w:hAnsi="Garamond"/>
        </w:rPr>
        <w:t xml:space="preserve">error for individual tree </w:t>
      </w:r>
      <w:r w:rsidR="00DF2CE2" w:rsidRPr="00554C49">
        <w:rPr>
          <w:rFonts w:ascii="Garamond" w:hAnsi="Garamond"/>
        </w:rPr>
        <w:t>is accumulated and averaged as a measure of prediction accuracy of test data. The R</w:t>
      </w:r>
      <w:ins w:id="624" w:author="QIANHUI LI" w:date="2019-11-04T21:51:00Z">
        <w:r w:rsidR="00BE26B8" w:rsidRPr="00554C49">
          <w:rPr>
            <w:rFonts w:ascii="Garamond" w:hAnsi="Garamond"/>
          </w:rPr>
          <w:t xml:space="preserve">andom </w:t>
        </w:r>
      </w:ins>
      <w:r w:rsidR="00DF2CE2" w:rsidRPr="00554C49">
        <w:rPr>
          <w:rFonts w:ascii="Garamond" w:hAnsi="Garamond"/>
        </w:rPr>
        <w:t>F</w:t>
      </w:r>
      <w:ins w:id="625" w:author="QIANHUI LI" w:date="2019-11-04T21:51:00Z">
        <w:r w:rsidR="00BE26B8" w:rsidRPr="00554C49">
          <w:rPr>
            <w:rFonts w:ascii="Garamond" w:hAnsi="Garamond"/>
          </w:rPr>
          <w:t>orest</w:t>
        </w:r>
      </w:ins>
      <w:r w:rsidR="00DF2CE2" w:rsidRPr="00554C49">
        <w:rPr>
          <w:rFonts w:ascii="Garamond" w:hAnsi="Garamond"/>
        </w:rPr>
        <w:t xml:space="preserve"> works well for prediction accuracy, and it improves by decorrelating individual decision trees. </w:t>
      </w:r>
      <w:del w:id="626" w:author="QIANHUI LI" w:date="2019-11-04T22:13:00Z">
        <w:r w:rsidR="00DF2CE2" w:rsidRPr="00554C49" w:rsidDel="00E50422">
          <w:rPr>
            <w:rFonts w:ascii="Garamond" w:hAnsi="Garamond"/>
          </w:rPr>
          <w:delText xml:space="preserve">There is no need to </w:delText>
        </w:r>
        <w:commentRangeStart w:id="627"/>
        <w:r w:rsidR="00DF2CE2" w:rsidRPr="00554C49" w:rsidDel="00E50422">
          <w:rPr>
            <w:rFonts w:ascii="Garamond" w:hAnsi="Garamond"/>
          </w:rPr>
          <w:delText>prune</w:delText>
        </w:r>
        <w:commentRangeEnd w:id="627"/>
        <w:r w:rsidR="003156A3" w:rsidRPr="002B53C9" w:rsidDel="00E50422">
          <w:rPr>
            <w:rStyle w:val="CommentReference"/>
            <w:rFonts w:ascii="Garamond" w:hAnsi="Garamond"/>
            <w:sz w:val="24"/>
            <w:szCs w:val="24"/>
            <w:rPrChange w:id="628" w:author="QIANHUI LI" w:date="2019-11-06T22:12:00Z">
              <w:rPr>
                <w:rStyle w:val="CommentReference"/>
              </w:rPr>
            </w:rPrChange>
          </w:rPr>
          <w:commentReference w:id="627"/>
        </w:r>
        <w:r w:rsidR="00DF2CE2" w:rsidRPr="002B53C9" w:rsidDel="00E50422">
          <w:rPr>
            <w:rFonts w:ascii="Garamond" w:hAnsi="Garamond"/>
          </w:rPr>
          <w:delText xml:space="preserve"> the tree, and </w:delText>
        </w:r>
        <w:r w:rsidR="00DF2CE2" w:rsidRPr="00554C49" w:rsidDel="00E50422">
          <w:rPr>
            <w:rFonts w:ascii="Garamond" w:hAnsi="Garamond"/>
          </w:rPr>
          <w:delText>e</w:delText>
        </w:r>
      </w:del>
      <w:del w:id="629" w:author="QIANHUI LI" w:date="2019-11-05T21:36:00Z">
        <w:r w:rsidR="00DF2CE2" w:rsidRPr="00554C49" w:rsidDel="00822748">
          <w:rPr>
            <w:rFonts w:ascii="Garamond" w:hAnsi="Garamond"/>
          </w:rPr>
          <w:delText>ven when the size of data is large and has so many independent variables, RF performs stably without overfitting.</w:delText>
        </w:r>
      </w:del>
    </w:p>
    <w:p w14:paraId="5A70490F" w14:textId="69515E55" w:rsidR="00DF2CE2" w:rsidRPr="00554C49" w:rsidRDefault="00DF2CE2" w:rsidP="00720FAD">
      <w:pPr>
        <w:spacing w:line="360" w:lineRule="auto"/>
        <w:ind w:firstLine="720"/>
        <w:rPr>
          <w:ins w:id="630" w:author="QIANHUI LI" w:date="2019-11-04T21:59:00Z"/>
          <w:rFonts w:ascii="Garamond" w:hAnsi="Garamond"/>
        </w:rPr>
      </w:pPr>
      <w:r w:rsidRPr="00554C49">
        <w:rPr>
          <w:rFonts w:ascii="Garamond" w:hAnsi="Garamond"/>
        </w:rPr>
        <w:t>The Figure</w:t>
      </w:r>
      <w:ins w:id="631" w:author="QIANHUI LI" w:date="2019-11-06T22:23:00Z">
        <w:r w:rsidR="00377399">
          <w:rPr>
            <w:rFonts w:ascii="Garamond" w:hAnsi="Garamond"/>
          </w:rPr>
          <w:t xml:space="preserve"> 6</w:t>
        </w:r>
      </w:ins>
      <w:del w:id="632" w:author="QIANHUI LI" w:date="2019-11-06T22:23:00Z">
        <w:r w:rsidRPr="00554C49" w:rsidDel="00377399">
          <w:rPr>
            <w:rFonts w:ascii="Garamond" w:hAnsi="Garamond"/>
          </w:rPr>
          <w:delText>---</w:delText>
        </w:r>
      </w:del>
      <w:r w:rsidRPr="00554C49">
        <w:rPr>
          <w:rFonts w:ascii="Garamond" w:hAnsi="Garamond"/>
        </w:rPr>
        <w:t>. shows the error rate of R</w:t>
      </w:r>
      <w:ins w:id="633" w:author="QIANHUI LI" w:date="2019-11-04T21:51:00Z">
        <w:r w:rsidR="00BE26B8" w:rsidRPr="00554C49">
          <w:rPr>
            <w:rFonts w:ascii="Garamond" w:hAnsi="Garamond"/>
          </w:rPr>
          <w:t xml:space="preserve">andom </w:t>
        </w:r>
      </w:ins>
      <w:r w:rsidRPr="00554C49">
        <w:rPr>
          <w:rFonts w:ascii="Garamond" w:hAnsi="Garamond"/>
        </w:rPr>
        <w:t>F</w:t>
      </w:r>
      <w:ins w:id="634" w:author="QIANHUI LI" w:date="2019-11-04T21:51:00Z">
        <w:r w:rsidR="00BE26B8" w:rsidRPr="00554C49">
          <w:rPr>
            <w:rFonts w:ascii="Garamond" w:hAnsi="Garamond"/>
          </w:rPr>
          <w:t>orest</w:t>
        </w:r>
      </w:ins>
      <w:r w:rsidRPr="00554C49">
        <w:rPr>
          <w:rFonts w:ascii="Garamond" w:hAnsi="Garamond"/>
        </w:rPr>
        <w:t xml:space="preserve">. The black line represents the overall averaged OOB error (1- </w:t>
      </w:r>
      <w:r w:rsidR="00C31C71" w:rsidRPr="00554C49">
        <w:rPr>
          <w:rFonts w:ascii="Garamond" w:hAnsi="Garamond"/>
        </w:rPr>
        <w:t>test accuracy</w:t>
      </w:r>
      <w:r w:rsidRPr="00554C49">
        <w:rPr>
          <w:rFonts w:ascii="Garamond" w:hAnsi="Garamond"/>
        </w:rPr>
        <w:t xml:space="preserve">), and the red line </w:t>
      </w:r>
      <w:r w:rsidR="00C31C71" w:rsidRPr="00554C49">
        <w:rPr>
          <w:rFonts w:ascii="Garamond" w:hAnsi="Garamond"/>
        </w:rPr>
        <w:t>is the prediction error rate for the y=0 (1-specificity), and the green line shows the prediction error rate for y=1 (1-sensitivity).</w:t>
      </w:r>
      <w:r w:rsidR="005F2BB4" w:rsidRPr="00554C49">
        <w:rPr>
          <w:rFonts w:ascii="Garamond" w:hAnsi="Garamond"/>
        </w:rPr>
        <w:t xml:space="preserve"> </w:t>
      </w:r>
      <w:ins w:id="635" w:author="QIANHUI LI" w:date="2019-11-21T23:42:00Z">
        <w:r w:rsidR="00D76618">
          <w:rPr>
            <w:rFonts w:ascii="Garamond" w:hAnsi="Garamond"/>
          </w:rPr>
          <w:t xml:space="preserve">The black OOB error </w:t>
        </w:r>
      </w:ins>
      <w:ins w:id="636" w:author="QIANHUI LI" w:date="2019-11-21T23:48:00Z">
        <w:r w:rsidR="0052713D">
          <w:rPr>
            <w:rFonts w:ascii="Garamond" w:hAnsi="Garamond"/>
          </w:rPr>
          <w:t xml:space="preserve">line </w:t>
        </w:r>
      </w:ins>
      <w:ins w:id="637" w:author="QIANHUI LI" w:date="2019-11-21T23:42:00Z">
        <w:r w:rsidR="00D76618">
          <w:rPr>
            <w:rFonts w:ascii="Garamond" w:hAnsi="Garamond"/>
          </w:rPr>
          <w:t xml:space="preserve">is always in the middle, because it </w:t>
        </w:r>
      </w:ins>
      <w:ins w:id="638" w:author="QIANHUI LI" w:date="2019-11-21T23:45:00Z">
        <w:r w:rsidR="00D76618">
          <w:rPr>
            <w:rFonts w:ascii="Garamond" w:hAnsi="Garamond"/>
          </w:rPr>
          <w:t xml:space="preserve">measures </w:t>
        </w:r>
        <w:r w:rsidR="0052713D">
          <w:rPr>
            <w:rFonts w:ascii="Garamond" w:hAnsi="Garamond"/>
          </w:rPr>
          <w:t>the average</w:t>
        </w:r>
      </w:ins>
      <w:ins w:id="639" w:author="QIANHUI LI" w:date="2019-11-21T23:46:00Z">
        <w:r w:rsidR="0052713D">
          <w:rPr>
            <w:rFonts w:ascii="Garamond" w:hAnsi="Garamond"/>
          </w:rPr>
          <w:t>d error</w:t>
        </w:r>
      </w:ins>
      <w:ins w:id="640" w:author="QIANHUI LI" w:date="2019-11-22T00:10:00Z">
        <w:r w:rsidR="0092417D">
          <w:rPr>
            <w:rFonts w:ascii="Garamond" w:hAnsi="Garamond"/>
          </w:rPr>
          <w:t xml:space="preserve">, </w:t>
        </w:r>
        <w:proofErr w:type="spellStart"/>
        <w:r w:rsidR="0092417D">
          <w:rPr>
            <w:rFonts w:ascii="Garamond" w:hAnsi="Garamond"/>
          </w:rPr>
          <w:t>w</w:t>
        </w:r>
      </w:ins>
      <w:ins w:id="641" w:author="QIANHUI LI" w:date="2019-11-21T23:47:00Z">
        <w:r w:rsidR="0052713D">
          <w:rPr>
            <w:rFonts w:ascii="Garamond" w:hAnsi="Garamond"/>
          </w:rPr>
          <w:t xml:space="preserve">hile </w:t>
        </w:r>
        <w:proofErr w:type="spellEnd"/>
        <w:r w:rsidR="0052713D">
          <w:rPr>
            <w:rFonts w:ascii="Garamond" w:hAnsi="Garamond"/>
          </w:rPr>
          <w:t xml:space="preserve">the </w:t>
        </w:r>
      </w:ins>
      <w:ins w:id="642" w:author="QIANHUI LI" w:date="2019-11-21T23:48:00Z">
        <w:r w:rsidR="0052713D">
          <w:rPr>
            <w:rFonts w:ascii="Garamond" w:hAnsi="Garamond"/>
          </w:rPr>
          <w:t xml:space="preserve">up or low positions of </w:t>
        </w:r>
      </w:ins>
      <w:ins w:id="643" w:author="QIANHUI LI" w:date="2019-11-21T23:47:00Z">
        <w:r w:rsidR="0052713D">
          <w:rPr>
            <w:rFonts w:ascii="Garamond" w:hAnsi="Garamond"/>
          </w:rPr>
          <w:t>green error rate line for y=1 and the red error rate line for y=0</w:t>
        </w:r>
      </w:ins>
      <w:ins w:id="644" w:author="QIANHUI LI" w:date="2019-11-21T23:48:00Z">
        <w:r w:rsidR="0052713D">
          <w:rPr>
            <w:rFonts w:ascii="Garamond" w:hAnsi="Garamond"/>
          </w:rPr>
          <w:t xml:space="preserve"> are not always the same, </w:t>
        </w:r>
      </w:ins>
      <w:ins w:id="645" w:author="QIANHUI LI" w:date="2019-11-22T00:10:00Z">
        <w:r w:rsidR="0092417D">
          <w:rPr>
            <w:rFonts w:ascii="Garamond" w:hAnsi="Garamond"/>
          </w:rPr>
          <w:t xml:space="preserve">and it depends on the </w:t>
        </w:r>
      </w:ins>
      <w:ins w:id="646" w:author="QIANHUI LI" w:date="2019-11-22T00:11:00Z">
        <w:r w:rsidR="0092417D">
          <w:rPr>
            <w:rFonts w:ascii="Garamond" w:hAnsi="Garamond"/>
          </w:rPr>
          <w:t xml:space="preserve">data. </w:t>
        </w:r>
      </w:ins>
      <w:r w:rsidR="005F2BB4" w:rsidRPr="00554C49">
        <w:rPr>
          <w:rFonts w:ascii="Garamond" w:hAnsi="Garamond"/>
        </w:rPr>
        <w:t xml:space="preserve">This figure also indicates that the errors do not continue to decrease sharply after the number of trees in the forest reaches 40. </w:t>
      </w:r>
      <w:del w:id="647" w:author="QIANHUI LI" w:date="2019-11-06T22:23:00Z">
        <w:r w:rsidR="005F2BB4" w:rsidRPr="00554C49" w:rsidDel="00377399">
          <w:rPr>
            <w:rFonts w:ascii="Garamond" w:hAnsi="Garamond"/>
          </w:rPr>
          <w:delText xml:space="preserve">The confusion matrix(Table---&amp;Table--) and </w:delText>
        </w:r>
      </w:del>
      <w:r w:rsidR="005F2BB4" w:rsidRPr="00554C49">
        <w:rPr>
          <w:rFonts w:ascii="Garamond" w:hAnsi="Garamond"/>
        </w:rPr>
        <w:t>Table</w:t>
      </w:r>
      <w:ins w:id="648" w:author="QIANHUI LI" w:date="2019-11-06T22:23:00Z">
        <w:r w:rsidR="00377399">
          <w:rPr>
            <w:rFonts w:ascii="Garamond" w:hAnsi="Garamond"/>
          </w:rPr>
          <w:t xml:space="preserve"> 6</w:t>
        </w:r>
      </w:ins>
      <w:del w:id="649" w:author="QIANHUI LI" w:date="2019-11-06T22:23:00Z">
        <w:r w:rsidR="005F2BB4" w:rsidRPr="00554C49" w:rsidDel="00377399">
          <w:rPr>
            <w:rFonts w:ascii="Garamond" w:hAnsi="Garamond"/>
          </w:rPr>
          <w:delText>--</w:delText>
        </w:r>
      </w:del>
      <w:r w:rsidR="005F2BB4" w:rsidRPr="00554C49">
        <w:rPr>
          <w:rFonts w:ascii="Garamond" w:hAnsi="Garamond"/>
        </w:rPr>
        <w:t>. R</w:t>
      </w:r>
      <w:ins w:id="650" w:author="QIANHUI LI" w:date="2019-11-04T21:51:00Z">
        <w:r w:rsidR="00BE26B8" w:rsidRPr="00554C49">
          <w:rPr>
            <w:rFonts w:ascii="Garamond" w:hAnsi="Garamond"/>
          </w:rPr>
          <w:t xml:space="preserve">andom </w:t>
        </w:r>
      </w:ins>
      <w:r w:rsidR="005F2BB4" w:rsidRPr="00554C49">
        <w:rPr>
          <w:rFonts w:ascii="Garamond" w:hAnsi="Garamond"/>
        </w:rPr>
        <w:t>F</w:t>
      </w:r>
      <w:ins w:id="651" w:author="QIANHUI LI" w:date="2019-11-04T21:51:00Z">
        <w:r w:rsidR="00BE26B8" w:rsidRPr="00554C49">
          <w:rPr>
            <w:rFonts w:ascii="Garamond" w:hAnsi="Garamond"/>
          </w:rPr>
          <w:t>orest</w:t>
        </w:r>
      </w:ins>
      <w:r w:rsidR="005F2BB4" w:rsidRPr="00554C49">
        <w:rPr>
          <w:rFonts w:ascii="Garamond" w:hAnsi="Garamond"/>
        </w:rPr>
        <w:t xml:space="preserve"> Accuracy backed up my initial assumption that R</w:t>
      </w:r>
      <w:ins w:id="652" w:author="QIANHUI LI" w:date="2019-11-04T22:12:00Z">
        <w:r w:rsidR="00E50422" w:rsidRPr="00554C49">
          <w:rPr>
            <w:rFonts w:ascii="Garamond" w:hAnsi="Garamond"/>
          </w:rPr>
          <w:t xml:space="preserve">andom </w:t>
        </w:r>
      </w:ins>
      <w:r w:rsidR="005F2BB4" w:rsidRPr="00554C49">
        <w:rPr>
          <w:rFonts w:ascii="Garamond" w:hAnsi="Garamond"/>
        </w:rPr>
        <w:t>F</w:t>
      </w:r>
      <w:ins w:id="653" w:author="QIANHUI LI" w:date="2019-11-04T22:12:00Z">
        <w:r w:rsidR="00E50422" w:rsidRPr="00554C49">
          <w:rPr>
            <w:rFonts w:ascii="Garamond" w:hAnsi="Garamond"/>
          </w:rPr>
          <w:t>orest</w:t>
        </w:r>
      </w:ins>
      <w:r w:rsidR="005F2BB4" w:rsidRPr="00554C49">
        <w:rPr>
          <w:rFonts w:ascii="Garamond" w:hAnsi="Garamond"/>
        </w:rPr>
        <w:t xml:space="preserve"> always works well in terms of prediction accuracy. The </w:t>
      </w:r>
      <w:r w:rsidR="005F2BB4" w:rsidRPr="00554C49">
        <w:rPr>
          <w:rFonts w:ascii="Garamond" w:hAnsi="Garamond"/>
        </w:rPr>
        <w:lastRenderedPageBreak/>
        <w:t>accuracy for training data almost reaches 100%, with the accuracy for test data</w:t>
      </w:r>
      <w:r w:rsidR="00E435C8" w:rsidRPr="00554C49">
        <w:rPr>
          <w:rFonts w:ascii="Garamond" w:hAnsi="Garamond"/>
        </w:rPr>
        <w:t xml:space="preserve"> (8</w:t>
      </w:r>
      <w:ins w:id="654" w:author="QIANHUI LI" w:date="2019-11-06T22:24:00Z">
        <w:r w:rsidR="00377399">
          <w:rPr>
            <w:rFonts w:ascii="Garamond" w:hAnsi="Garamond"/>
          </w:rPr>
          <w:t>7.39</w:t>
        </w:r>
      </w:ins>
      <w:del w:id="655" w:author="QIANHUI LI" w:date="2019-11-06T22:24:00Z">
        <w:r w:rsidR="00E435C8" w:rsidRPr="00554C49" w:rsidDel="00377399">
          <w:rPr>
            <w:rFonts w:ascii="Garamond" w:hAnsi="Garamond"/>
          </w:rPr>
          <w:delText>6.41</w:delText>
        </w:r>
      </w:del>
      <w:r w:rsidR="00E435C8" w:rsidRPr="00554C49">
        <w:rPr>
          <w:rFonts w:ascii="Garamond" w:hAnsi="Garamond"/>
        </w:rPr>
        <w:t>%) that is</w:t>
      </w:r>
      <w:r w:rsidR="005F2BB4" w:rsidRPr="00554C49">
        <w:rPr>
          <w:rFonts w:ascii="Garamond" w:hAnsi="Garamond"/>
        </w:rPr>
        <w:t xml:space="preserve"> higher than other models.</w:t>
      </w:r>
    </w:p>
    <w:p w14:paraId="2C4759C5" w14:textId="0D0EEF56" w:rsidR="00A84484" w:rsidRPr="00554C49" w:rsidDel="00CB6840" w:rsidRDefault="00E50422">
      <w:pPr>
        <w:spacing w:line="360" w:lineRule="auto"/>
        <w:ind w:firstLine="720"/>
        <w:rPr>
          <w:del w:id="656" w:author="QIANHUI LI" w:date="2019-11-06T21:51:00Z"/>
          <w:rFonts w:ascii="Garamond" w:hAnsi="Garamond"/>
        </w:rPr>
      </w:pPr>
      <w:ins w:id="657" w:author="QIANHUI LI" w:date="2019-11-04T22:08:00Z">
        <w:r w:rsidRPr="00554C49">
          <w:rPr>
            <w:rFonts w:ascii="Garamond" w:hAnsi="Garamond"/>
          </w:rPr>
          <w:t xml:space="preserve">The Random Forest selects its own variables, and </w:t>
        </w:r>
      </w:ins>
      <w:ins w:id="658" w:author="QIANHUI LI" w:date="2019-11-04T22:09:00Z">
        <w:r w:rsidRPr="00554C49">
          <w:rPr>
            <w:rFonts w:ascii="Garamond" w:hAnsi="Garamond"/>
          </w:rPr>
          <w:t xml:space="preserve">it kept </w:t>
        </w:r>
      </w:ins>
      <w:ins w:id="659" w:author="QIANHUI LI" w:date="2019-11-04T22:15:00Z">
        <w:r w:rsidRPr="00554C49">
          <w:rPr>
            <w:rFonts w:ascii="Garamond" w:hAnsi="Garamond"/>
          </w:rPr>
          <w:t xml:space="preserve">19 out of 20 input variables, which were </w:t>
        </w:r>
      </w:ins>
      <w:ins w:id="660" w:author="QIANHUI LI" w:date="2019-11-04T22:17:00Z">
        <w:r w:rsidRPr="00554C49">
          <w:rPr>
            <w:rFonts w:ascii="Garamond" w:hAnsi="Garamond"/>
          </w:rPr>
          <w:t>“</w:t>
        </w:r>
        <w:proofErr w:type="spellStart"/>
        <w:r w:rsidRPr="00554C49">
          <w:rPr>
            <w:rFonts w:ascii="Garamond" w:hAnsi="Garamond"/>
          </w:rPr>
          <w:t>pdays</w:t>
        </w:r>
        <w:proofErr w:type="spellEnd"/>
        <w:r w:rsidRPr="00554C49">
          <w:rPr>
            <w:rFonts w:ascii="Garamond" w:hAnsi="Garamond"/>
          </w:rPr>
          <w:t>”, "</w:t>
        </w:r>
        <w:proofErr w:type="spellStart"/>
        <w:r w:rsidRPr="00554C49">
          <w:rPr>
            <w:rFonts w:ascii="Garamond" w:hAnsi="Garamond"/>
          </w:rPr>
          <w:t>cons.conf.idx</w:t>
        </w:r>
        <w:proofErr w:type="spellEnd"/>
        <w:r w:rsidRPr="00554C49">
          <w:rPr>
            <w:rFonts w:ascii="Garamond" w:hAnsi="Garamond"/>
          </w:rPr>
          <w:t>"</w:t>
        </w:r>
      </w:ins>
      <w:ins w:id="661" w:author="QIANHUI LI" w:date="2019-11-04T22:18:00Z">
        <w:r w:rsidRPr="00554C49">
          <w:rPr>
            <w:rFonts w:ascii="Garamond" w:hAnsi="Garamond"/>
          </w:rPr>
          <w:t>, “</w:t>
        </w:r>
      </w:ins>
      <w:proofErr w:type="spellStart"/>
      <w:ins w:id="662" w:author="QIANHUI LI" w:date="2019-11-04T22:17:00Z">
        <w:r w:rsidRPr="00554C49">
          <w:rPr>
            <w:rFonts w:ascii="Garamond" w:hAnsi="Garamond"/>
          </w:rPr>
          <w:t>nr.employed</w:t>
        </w:r>
        <w:proofErr w:type="spellEnd"/>
        <w:r w:rsidRPr="00554C49">
          <w:rPr>
            <w:rFonts w:ascii="Garamond" w:hAnsi="Garamond"/>
          </w:rPr>
          <w:t xml:space="preserve">", "month", </w:t>
        </w:r>
      </w:ins>
      <w:ins w:id="663" w:author="QIANHUI LI" w:date="2019-11-04T22:18:00Z">
        <w:r w:rsidRPr="00554C49">
          <w:rPr>
            <w:rFonts w:ascii="Garamond" w:hAnsi="Garamond"/>
          </w:rPr>
          <w:t>“previous”, "euribor3m",</w:t>
        </w:r>
        <w:r w:rsidR="00205251" w:rsidRPr="00554C49">
          <w:rPr>
            <w:rFonts w:ascii="Garamond" w:hAnsi="Garamond"/>
          </w:rPr>
          <w:t xml:space="preserve"> “</w:t>
        </w:r>
        <w:proofErr w:type="spellStart"/>
        <w:r w:rsidR="00205251" w:rsidRPr="00554C49">
          <w:rPr>
            <w:rFonts w:ascii="Garamond" w:hAnsi="Garamond"/>
          </w:rPr>
          <w:t>cons.price.id</w:t>
        </w:r>
      </w:ins>
      <w:ins w:id="664" w:author="QIANHUI LI" w:date="2019-11-04T22:19:00Z">
        <w:r w:rsidR="00205251" w:rsidRPr="00554C49">
          <w:rPr>
            <w:rFonts w:ascii="Garamond" w:hAnsi="Garamond"/>
          </w:rPr>
          <w:t>x</w:t>
        </w:r>
        <w:proofErr w:type="spellEnd"/>
        <w:r w:rsidR="00205251" w:rsidRPr="00554C49">
          <w:rPr>
            <w:rFonts w:ascii="Garamond" w:hAnsi="Garamond"/>
          </w:rPr>
          <w:t>”, "</w:t>
        </w:r>
        <w:proofErr w:type="spellStart"/>
        <w:r w:rsidR="00205251" w:rsidRPr="00554C49">
          <w:rPr>
            <w:rFonts w:ascii="Garamond" w:hAnsi="Garamond"/>
          </w:rPr>
          <w:t>emp.var.rate</w:t>
        </w:r>
        <w:proofErr w:type="spellEnd"/>
        <w:r w:rsidR="00205251" w:rsidRPr="00554C49">
          <w:rPr>
            <w:rFonts w:ascii="Garamond" w:hAnsi="Garamond"/>
          </w:rPr>
          <w:t>", “job”, “age”, “</w:t>
        </w:r>
        <w:proofErr w:type="spellStart"/>
        <w:r w:rsidR="00205251" w:rsidRPr="00554C49">
          <w:rPr>
            <w:rFonts w:ascii="Garamond" w:hAnsi="Garamond"/>
          </w:rPr>
          <w:t>day_of_week</w:t>
        </w:r>
        <w:proofErr w:type="spellEnd"/>
        <w:r w:rsidR="00205251" w:rsidRPr="00554C49">
          <w:rPr>
            <w:rFonts w:ascii="Garamond" w:hAnsi="Garamond"/>
          </w:rPr>
          <w:t>”, “education”, “contact”, “default”, “</w:t>
        </w:r>
      </w:ins>
      <w:proofErr w:type="spellStart"/>
      <w:ins w:id="665" w:author="QIANHUI LI" w:date="2019-11-04T22:20:00Z">
        <w:r w:rsidR="00205251" w:rsidRPr="00554C49">
          <w:rPr>
            <w:rFonts w:ascii="Garamond" w:hAnsi="Garamond"/>
          </w:rPr>
          <w:t>poutcome</w:t>
        </w:r>
        <w:proofErr w:type="spellEnd"/>
        <w:r w:rsidR="00205251" w:rsidRPr="00554C49">
          <w:rPr>
            <w:rFonts w:ascii="Garamond" w:hAnsi="Garamond"/>
          </w:rPr>
          <w:t xml:space="preserve">”, “campaign”, “marital”, “housing”, “loan”. </w:t>
        </w:r>
      </w:ins>
      <w:ins w:id="666" w:author="QIANHUI LI" w:date="2019-11-04T21:59:00Z">
        <w:r w:rsidR="00C543C4" w:rsidRPr="00554C49">
          <w:rPr>
            <w:rFonts w:ascii="Garamond" w:hAnsi="Garamond"/>
          </w:rPr>
          <w:t xml:space="preserve">The </w:t>
        </w:r>
      </w:ins>
      <w:ins w:id="667" w:author="QIANHUI LI" w:date="2019-11-06T22:25:00Z">
        <w:r w:rsidR="00377399">
          <w:rPr>
            <w:rFonts w:ascii="Garamond" w:hAnsi="Garamond"/>
          </w:rPr>
          <w:t xml:space="preserve">right part of </w:t>
        </w:r>
      </w:ins>
      <w:ins w:id="668" w:author="QIANHUI LI" w:date="2019-11-04T21:59:00Z">
        <w:r w:rsidR="00C543C4" w:rsidRPr="00554C49">
          <w:rPr>
            <w:rFonts w:ascii="Garamond" w:hAnsi="Garamond"/>
          </w:rPr>
          <w:t>Figur</w:t>
        </w:r>
      </w:ins>
      <w:ins w:id="669" w:author="QIANHUI LI" w:date="2019-11-06T22:25:00Z">
        <w:r w:rsidR="00EB7140">
          <w:rPr>
            <w:rFonts w:ascii="Garamond" w:hAnsi="Garamond"/>
          </w:rPr>
          <w:t>e</w:t>
        </w:r>
        <w:r w:rsidR="00377399">
          <w:rPr>
            <w:rFonts w:ascii="Garamond" w:hAnsi="Garamond"/>
          </w:rPr>
          <w:t xml:space="preserve"> 7</w:t>
        </w:r>
      </w:ins>
      <w:ins w:id="670" w:author="QIANHUI LI" w:date="2019-11-04T21:59:00Z">
        <w:r w:rsidR="00C543C4" w:rsidRPr="00554C49">
          <w:rPr>
            <w:rFonts w:ascii="Garamond" w:hAnsi="Garamond"/>
          </w:rPr>
          <w:t xml:space="preserve"> shows that if a variable is assigned values by random permutation, and how much the </w:t>
        </w:r>
      </w:ins>
      <w:ins w:id="671" w:author="QIANHUI LI" w:date="2019-11-04T22:00:00Z">
        <w:r w:rsidR="00C543C4" w:rsidRPr="00554C49">
          <w:rPr>
            <w:rFonts w:ascii="Garamond" w:hAnsi="Garamond"/>
          </w:rPr>
          <w:t>accuracy will decrease</w:t>
        </w:r>
      </w:ins>
      <w:ins w:id="672" w:author="QIANHUI LI" w:date="2019-11-04T22:01:00Z">
        <w:r w:rsidR="00C543C4" w:rsidRPr="00554C49">
          <w:rPr>
            <w:rFonts w:ascii="Garamond" w:hAnsi="Garamond"/>
          </w:rPr>
          <w:t>. On the other part of the graph, the node purity is measured by Gini index</w:t>
        </w:r>
      </w:ins>
      <w:ins w:id="673" w:author="QIANHUI LI" w:date="2019-11-04T22:02:00Z">
        <w:r w:rsidR="00C543C4" w:rsidRPr="00554C49">
          <w:rPr>
            <w:rFonts w:ascii="Garamond" w:hAnsi="Garamond"/>
          </w:rPr>
          <w:t>, which is the difference between RSS before and after the split on that variable.</w:t>
        </w:r>
      </w:ins>
      <w:ins w:id="674" w:author="QIANHUI LI" w:date="2019-11-04T22:03:00Z">
        <w:r w:rsidR="00C543C4" w:rsidRPr="00554C49">
          <w:rPr>
            <w:rFonts w:ascii="Garamond" w:hAnsi="Garamond"/>
          </w:rPr>
          <w:t xml:space="preserve"> Since there is no fixed criterion of the best measurement of variable importance, </w:t>
        </w:r>
      </w:ins>
      <w:ins w:id="675" w:author="QIANHUI LI" w:date="2019-11-04T22:04:00Z">
        <w:r w:rsidR="00C543C4" w:rsidRPr="00554C49">
          <w:rPr>
            <w:rFonts w:ascii="Garamond" w:hAnsi="Garamond"/>
          </w:rPr>
          <w:t xml:space="preserve">and I </w:t>
        </w:r>
      </w:ins>
      <w:ins w:id="676" w:author="QIANHUI LI" w:date="2019-11-04T22:05:00Z">
        <w:r w:rsidR="00C543C4" w:rsidRPr="00554C49">
          <w:rPr>
            <w:rFonts w:ascii="Garamond" w:hAnsi="Garamond"/>
          </w:rPr>
          <w:t xml:space="preserve">identified the accuracy as the uniform performance measurement, </w:t>
        </w:r>
      </w:ins>
      <w:ins w:id="677" w:author="QIANHUI LI" w:date="2019-11-06T22:25:00Z">
        <w:r w:rsidR="00F77F8B">
          <w:rPr>
            <w:rFonts w:ascii="Garamond" w:hAnsi="Garamond"/>
          </w:rPr>
          <w:t xml:space="preserve">thus </w:t>
        </w:r>
      </w:ins>
      <w:ins w:id="678" w:author="QIANHUI LI" w:date="2019-11-04T22:04:00Z">
        <w:r w:rsidR="00C543C4" w:rsidRPr="00554C49">
          <w:rPr>
            <w:rFonts w:ascii="Garamond" w:hAnsi="Garamond"/>
          </w:rPr>
          <w:t xml:space="preserve">I </w:t>
        </w:r>
      </w:ins>
      <w:ins w:id="679" w:author="QIANHUI LI" w:date="2019-11-04T22:05:00Z">
        <w:r w:rsidR="00C543C4" w:rsidRPr="00554C49">
          <w:rPr>
            <w:rFonts w:ascii="Garamond" w:hAnsi="Garamond"/>
          </w:rPr>
          <w:t>cho</w:t>
        </w:r>
      </w:ins>
      <w:ins w:id="680" w:author="QIANHUI LI" w:date="2019-11-06T22:25:00Z">
        <w:r w:rsidR="007821C0">
          <w:rPr>
            <w:rFonts w:ascii="Garamond" w:hAnsi="Garamond"/>
          </w:rPr>
          <w:t>o</w:t>
        </w:r>
      </w:ins>
      <w:ins w:id="681" w:author="QIANHUI LI" w:date="2019-11-06T22:26:00Z">
        <w:r w:rsidR="007821C0">
          <w:rPr>
            <w:rFonts w:ascii="Garamond" w:hAnsi="Garamond"/>
          </w:rPr>
          <w:t>s</w:t>
        </w:r>
      </w:ins>
      <w:ins w:id="682" w:author="QIANHUI LI" w:date="2019-11-04T22:05:00Z">
        <w:r w:rsidR="00C543C4" w:rsidRPr="00554C49">
          <w:rPr>
            <w:rFonts w:ascii="Garamond" w:hAnsi="Garamond"/>
          </w:rPr>
          <w:t>e to</w:t>
        </w:r>
      </w:ins>
      <w:ins w:id="683" w:author="QIANHUI LI" w:date="2019-11-06T22:26:00Z">
        <w:r w:rsidR="00223837">
          <w:rPr>
            <w:rFonts w:ascii="Garamond" w:hAnsi="Garamond"/>
          </w:rPr>
          <w:t xml:space="preserve"> refer to</w:t>
        </w:r>
      </w:ins>
      <w:ins w:id="684" w:author="QIANHUI LI" w:date="2019-11-04T22:04:00Z">
        <w:r w:rsidR="00C543C4" w:rsidRPr="00554C49">
          <w:rPr>
            <w:rFonts w:ascii="Garamond" w:hAnsi="Garamond"/>
          </w:rPr>
          <w:t xml:space="preserve"> Mean</w:t>
        </w:r>
      </w:ins>
      <w:ins w:id="685" w:author="QIANHUI LI" w:date="2019-11-06T23:00:00Z">
        <w:r w:rsidR="0073371B">
          <w:rPr>
            <w:rFonts w:ascii="Garamond" w:hAnsi="Garamond"/>
          </w:rPr>
          <w:t xml:space="preserve"> </w:t>
        </w:r>
      </w:ins>
      <w:ins w:id="686" w:author="QIANHUI LI" w:date="2019-11-04T22:04:00Z">
        <w:r w:rsidR="00C543C4" w:rsidRPr="00554C49">
          <w:rPr>
            <w:rFonts w:ascii="Garamond" w:hAnsi="Garamond"/>
          </w:rPr>
          <w:t>Decrease</w:t>
        </w:r>
      </w:ins>
      <w:ins w:id="687" w:author="QIANHUI LI" w:date="2019-11-06T23:00:00Z">
        <w:r w:rsidR="0073371B">
          <w:rPr>
            <w:rFonts w:ascii="Garamond" w:hAnsi="Garamond"/>
          </w:rPr>
          <w:t xml:space="preserve"> </w:t>
        </w:r>
      </w:ins>
      <w:ins w:id="688" w:author="QIANHUI LI" w:date="2019-11-04T22:04:00Z">
        <w:r w:rsidR="00C543C4" w:rsidRPr="00554C49">
          <w:rPr>
            <w:rFonts w:ascii="Garamond" w:hAnsi="Garamond"/>
          </w:rPr>
          <w:t>Accuracy</w:t>
        </w:r>
      </w:ins>
      <w:ins w:id="689" w:author="QIANHUI LI" w:date="2019-11-04T22:05:00Z">
        <w:r w:rsidR="00C543C4" w:rsidRPr="00554C49">
          <w:rPr>
            <w:rFonts w:ascii="Garamond" w:hAnsi="Garamond"/>
          </w:rPr>
          <w:t>.</w:t>
        </w:r>
      </w:ins>
      <w:ins w:id="690" w:author="QIANHUI LI" w:date="2019-11-04T22:06:00Z">
        <w:r w:rsidR="00C543C4" w:rsidRPr="00554C49">
          <w:rPr>
            <w:rFonts w:ascii="Garamond" w:hAnsi="Garamond"/>
          </w:rPr>
          <w:t xml:space="preserve"> </w:t>
        </w:r>
      </w:ins>
      <w:ins w:id="691" w:author="QIANHUI LI" w:date="2019-11-04T22:07:00Z">
        <w:r w:rsidR="00C543C4" w:rsidRPr="00554C49">
          <w:rPr>
            <w:rFonts w:ascii="Garamond" w:hAnsi="Garamond"/>
          </w:rPr>
          <w:t xml:space="preserve">The variable importance </w:t>
        </w:r>
        <w:r w:rsidRPr="00554C49">
          <w:rPr>
            <w:rFonts w:ascii="Garamond" w:hAnsi="Garamond"/>
          </w:rPr>
          <w:t>declines from the top “</w:t>
        </w:r>
        <w:proofErr w:type="spellStart"/>
        <w:r w:rsidRPr="00554C49">
          <w:rPr>
            <w:rFonts w:ascii="Garamond" w:hAnsi="Garamond"/>
          </w:rPr>
          <w:t>pdays</w:t>
        </w:r>
        <w:proofErr w:type="spellEnd"/>
        <w:r w:rsidRPr="00554C49">
          <w:rPr>
            <w:rFonts w:ascii="Garamond" w:hAnsi="Garamond"/>
          </w:rPr>
          <w:t>” all the way down to “</w:t>
        </w:r>
      </w:ins>
      <w:ins w:id="692" w:author="QIANHUI LI" w:date="2019-11-04T22:08:00Z">
        <w:r w:rsidRPr="00554C49">
          <w:rPr>
            <w:rFonts w:ascii="Garamond" w:hAnsi="Garamond"/>
          </w:rPr>
          <w:t>loan”.</w:t>
        </w:r>
      </w:ins>
      <w:ins w:id="693" w:author="QIANHUI LI" w:date="2019-11-04T22:04:00Z">
        <w:r w:rsidR="00C543C4" w:rsidRPr="00554C49">
          <w:rPr>
            <w:rFonts w:ascii="Garamond" w:hAnsi="Garamond"/>
          </w:rPr>
          <w:t xml:space="preserve"> </w:t>
        </w:r>
      </w:ins>
      <w:ins w:id="694" w:author="QIANHUI LI" w:date="2019-11-04T22:33:00Z">
        <w:r w:rsidR="00A653E4" w:rsidRPr="00554C49">
          <w:rPr>
            <w:rFonts w:ascii="Garamond" w:hAnsi="Garamond"/>
          </w:rPr>
          <w:t>The “</w:t>
        </w:r>
        <w:proofErr w:type="spellStart"/>
        <w:r w:rsidR="00A653E4" w:rsidRPr="00554C49">
          <w:rPr>
            <w:rFonts w:ascii="Garamond" w:hAnsi="Garamond"/>
          </w:rPr>
          <w:t>p</w:t>
        </w:r>
      </w:ins>
      <w:ins w:id="695" w:author="QIANHUI LI" w:date="2019-11-04T22:34:00Z">
        <w:r w:rsidR="00A653E4" w:rsidRPr="00554C49">
          <w:rPr>
            <w:rFonts w:ascii="Garamond" w:hAnsi="Garamond"/>
          </w:rPr>
          <w:t>days</w:t>
        </w:r>
        <w:proofErr w:type="spellEnd"/>
        <w:r w:rsidR="00A653E4" w:rsidRPr="00554C49">
          <w:rPr>
            <w:rFonts w:ascii="Garamond" w:hAnsi="Garamond"/>
          </w:rPr>
          <w:t xml:space="preserve">” is such the most important feature </w:t>
        </w:r>
      </w:ins>
      <w:ins w:id="696" w:author="QIANHUI LI" w:date="2019-11-04T22:35:00Z">
        <w:r w:rsidR="00A653E4" w:rsidRPr="00554C49">
          <w:rPr>
            <w:rFonts w:ascii="Garamond" w:hAnsi="Garamond"/>
          </w:rPr>
          <w:t>that</w:t>
        </w:r>
      </w:ins>
      <w:ins w:id="697" w:author="QIANHUI LI" w:date="2019-11-04T22:34:00Z">
        <w:r w:rsidR="00A653E4" w:rsidRPr="00554C49">
          <w:rPr>
            <w:rFonts w:ascii="Garamond" w:hAnsi="Garamond"/>
          </w:rPr>
          <w:t xml:space="preserve"> the model cannot bear losing it</w:t>
        </w:r>
      </w:ins>
      <w:ins w:id="698" w:author="QIANHUI LI" w:date="2019-11-04T22:35:00Z">
        <w:r w:rsidR="00A653E4" w:rsidRPr="00554C49">
          <w:rPr>
            <w:rFonts w:ascii="Garamond" w:hAnsi="Garamond"/>
          </w:rPr>
          <w:t>, because it will lose almost 100% accuracy.</w:t>
        </w:r>
      </w:ins>
      <w:ins w:id="699" w:author="QIANHUI LI" w:date="2019-11-06T22:10:00Z">
        <w:r w:rsidR="00757AD1" w:rsidRPr="00554C49">
          <w:rPr>
            <w:rFonts w:ascii="Garamond" w:hAnsi="Garamond"/>
          </w:rPr>
          <w:t xml:space="preserve"> The “</w:t>
        </w:r>
        <w:proofErr w:type="spellStart"/>
        <w:r w:rsidR="00757AD1" w:rsidRPr="00554C49">
          <w:rPr>
            <w:rFonts w:ascii="Garamond" w:hAnsi="Garamond"/>
          </w:rPr>
          <w:t>pdays</w:t>
        </w:r>
        <w:proofErr w:type="spellEnd"/>
        <w:r w:rsidR="00757AD1" w:rsidRPr="00554C49">
          <w:rPr>
            <w:rFonts w:ascii="Garamond" w:hAnsi="Garamond"/>
          </w:rPr>
          <w:t>” is the number of days that passed by after the client was last contacted from a previous campaign. The relationship makes sense because whether the customer are willing to subscribe the term deposit or not can be largely influenced by the frequency of bank’s direct marketing</w:t>
        </w:r>
      </w:ins>
      <w:ins w:id="700" w:author="QIANHUI LI" w:date="2019-11-06T22:26:00Z">
        <w:r w:rsidR="00722B8D">
          <w:rPr>
            <w:rFonts w:ascii="Garamond" w:hAnsi="Garamond"/>
          </w:rPr>
          <w:t xml:space="preserve">. </w:t>
        </w:r>
      </w:ins>
    </w:p>
    <w:p w14:paraId="20AFBA9D" w14:textId="5B22BAAF" w:rsidR="00D41D67" w:rsidRPr="002B53C9" w:rsidRDefault="00D41D67">
      <w:pPr>
        <w:spacing w:line="360" w:lineRule="auto"/>
        <w:ind w:firstLine="720"/>
        <w:rPr>
          <w:rFonts w:ascii="Garamond" w:hAnsi="Garamond"/>
          <w:rPrChange w:id="701" w:author="QIANHUI LI" w:date="2019-11-06T22:12:00Z">
            <w:rPr>
              <w:rFonts w:ascii="Garamond" w:hAnsi="Garamond"/>
              <w:b/>
              <w:bCs/>
            </w:rPr>
          </w:rPrChange>
        </w:rPr>
        <w:pPrChange w:id="702" w:author="QIANHUI LI" w:date="2019-11-06T22:59:00Z">
          <w:pPr>
            <w:spacing w:line="360" w:lineRule="auto"/>
            <w:ind w:firstLine="720"/>
            <w:jc w:val="center"/>
          </w:pPr>
        </w:pPrChange>
      </w:pPr>
      <w:del w:id="703" w:author="QIANHUI LI" w:date="2019-11-06T21:39:00Z">
        <w:r w:rsidRPr="002B53C9" w:rsidDel="00B641F4">
          <w:rPr>
            <w:rFonts w:ascii="Garamond" w:hAnsi="Garamond"/>
            <w:noProof/>
            <w:rPrChange w:id="704" w:author="QIANHUI LI" w:date="2019-11-06T22:12:00Z">
              <w:rPr>
                <w:rFonts w:ascii="Garamond" w:hAnsi="Garamond"/>
                <w:b/>
                <w:bCs/>
                <w:noProof/>
              </w:rPr>
            </w:rPrChange>
          </w:rPr>
          <w:drawing>
            <wp:inline distT="0" distB="0" distL="0" distR="0" wp14:anchorId="3E53676F" wp14:editId="171EBC71">
              <wp:extent cx="2705100" cy="27467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5141"/>
                      <a:stretch/>
                    </pic:blipFill>
                    <pic:spPr bwMode="auto">
                      <a:xfrm>
                        <a:off x="0" y="0"/>
                        <a:ext cx="2705100" cy="2746744"/>
                      </a:xfrm>
                      <a:prstGeom prst="rect">
                        <a:avLst/>
                      </a:prstGeom>
                      <a:ln>
                        <a:noFill/>
                      </a:ln>
                      <a:extLst>
                        <a:ext uri="{53640926-AAD7-44D8-BBD7-CCE9431645EC}">
                          <a14:shadowObscured xmlns:a14="http://schemas.microsoft.com/office/drawing/2010/main"/>
                        </a:ext>
                      </a:extLst>
                    </pic:spPr>
                  </pic:pic>
                </a:graphicData>
              </a:graphic>
            </wp:inline>
          </w:drawing>
        </w:r>
      </w:del>
    </w:p>
    <w:tbl>
      <w:tblPr>
        <w:tblW w:w="3780" w:type="dxa"/>
        <w:jc w:val="center"/>
        <w:tblLook w:val="04A0" w:firstRow="1" w:lastRow="0" w:firstColumn="1" w:lastColumn="0" w:noHBand="0" w:noVBand="1"/>
        <w:tblPrChange w:id="705" w:author="QIANHUI LI" w:date="2019-11-04T18:07:00Z">
          <w:tblPr>
            <w:tblW w:w="5680" w:type="dxa"/>
            <w:jc w:val="center"/>
            <w:tblLook w:val="04A0" w:firstRow="1" w:lastRow="0" w:firstColumn="1" w:lastColumn="0" w:noHBand="0" w:noVBand="1"/>
          </w:tblPr>
        </w:tblPrChange>
      </w:tblPr>
      <w:tblGrid>
        <w:gridCol w:w="1240"/>
        <w:gridCol w:w="996"/>
        <w:gridCol w:w="535"/>
        <w:gridCol w:w="384"/>
        <w:gridCol w:w="922"/>
        <w:gridCol w:w="71"/>
        <w:gridCol w:w="819"/>
        <w:gridCol w:w="1010"/>
        <w:tblGridChange w:id="706">
          <w:tblGrid>
            <w:gridCol w:w="1240"/>
            <w:gridCol w:w="963"/>
            <w:gridCol w:w="517"/>
            <w:gridCol w:w="312"/>
            <w:gridCol w:w="748"/>
            <w:gridCol w:w="71"/>
            <w:gridCol w:w="819"/>
            <w:gridCol w:w="1010"/>
          </w:tblGrid>
        </w:tblGridChange>
      </w:tblGrid>
      <w:tr w:rsidR="00E24C84" w:rsidRPr="002B53C9" w:rsidDel="00CA62C6" w14:paraId="06C2D1A6" w14:textId="6C07283F" w:rsidTr="00CA62C6">
        <w:trPr>
          <w:trHeight w:val="340"/>
          <w:jc w:val="center"/>
          <w:del w:id="707" w:author="QIANHUI LI" w:date="2019-11-04T18:07:00Z"/>
          <w:trPrChange w:id="708" w:author="QIANHUI LI" w:date="2019-11-04T18:07:00Z">
            <w:trPr>
              <w:trHeight w:val="340"/>
              <w:jc w:val="center"/>
            </w:trPr>
          </w:trPrChange>
        </w:trPr>
        <w:tc>
          <w:tcPr>
            <w:tcW w:w="5680" w:type="dxa"/>
            <w:gridSpan w:val="8"/>
            <w:tcBorders>
              <w:top w:val="nil"/>
              <w:left w:val="nil"/>
              <w:bottom w:val="double" w:sz="6" w:space="0" w:color="auto"/>
              <w:right w:val="nil"/>
            </w:tcBorders>
            <w:shd w:val="clear" w:color="auto" w:fill="auto"/>
            <w:noWrap/>
            <w:vAlign w:val="center"/>
            <w:hideMark/>
            <w:tcPrChange w:id="709" w:author="QIANHUI LI" w:date="2019-11-04T18:07:00Z">
              <w:tcPr>
                <w:tcW w:w="5680" w:type="dxa"/>
                <w:gridSpan w:val="8"/>
                <w:tcBorders>
                  <w:top w:val="nil"/>
                  <w:left w:val="nil"/>
                  <w:bottom w:val="double" w:sz="6" w:space="0" w:color="auto"/>
                  <w:right w:val="nil"/>
                </w:tcBorders>
                <w:shd w:val="clear" w:color="auto" w:fill="auto"/>
                <w:noWrap/>
                <w:vAlign w:val="center"/>
                <w:hideMark/>
              </w:tcPr>
            </w:tcPrChange>
          </w:tcPr>
          <w:p w14:paraId="1096DDAC" w14:textId="3D0E6360" w:rsidR="00E24C84" w:rsidRPr="002B53C9" w:rsidDel="00CA62C6" w:rsidRDefault="00E24C84" w:rsidP="00C543C4">
            <w:pPr>
              <w:jc w:val="center"/>
              <w:rPr>
                <w:del w:id="710" w:author="QIANHUI LI" w:date="2019-11-04T18:07:00Z"/>
                <w:rFonts w:ascii="Garamond" w:hAnsi="Garamond" w:cs="Calibri"/>
                <w:color w:val="000000"/>
                <w:rPrChange w:id="711" w:author="QIANHUI LI" w:date="2019-11-06T22:12:00Z">
                  <w:rPr>
                    <w:del w:id="712" w:author="QIANHUI LI" w:date="2019-11-04T18:07:00Z"/>
                    <w:rFonts w:ascii="Garamond" w:hAnsi="Garamond" w:cs="Calibri"/>
                    <w:b/>
                    <w:bCs/>
                    <w:color w:val="000000"/>
                  </w:rPr>
                </w:rPrChange>
              </w:rPr>
            </w:pPr>
            <w:del w:id="713" w:author="QIANHUI LI" w:date="2019-11-04T18:07:00Z">
              <w:r w:rsidRPr="002B53C9" w:rsidDel="00CA62C6">
                <w:rPr>
                  <w:rFonts w:ascii="Garamond" w:hAnsi="Garamond" w:cs="Calibri"/>
                  <w:color w:val="000000"/>
                  <w:rPrChange w:id="714" w:author="QIANHUI LI" w:date="2019-11-06T22:12:00Z">
                    <w:rPr>
                      <w:rFonts w:ascii="Garamond" w:hAnsi="Garamond" w:cs="Calibri"/>
                      <w:b/>
                      <w:bCs/>
                      <w:color w:val="000000"/>
                    </w:rPr>
                  </w:rPrChange>
                </w:rPr>
                <w:delText>Table--Confusion matrix of RF with training data</w:delText>
              </w:r>
            </w:del>
          </w:p>
        </w:tc>
      </w:tr>
      <w:tr w:rsidR="00E24C84" w:rsidRPr="002B53C9" w:rsidDel="00CA62C6" w14:paraId="7EAE37B9" w14:textId="0604CE18" w:rsidTr="00CA62C6">
        <w:trPr>
          <w:trHeight w:val="320"/>
          <w:jc w:val="center"/>
          <w:del w:id="715" w:author="QIANHUI LI" w:date="2019-11-04T18:07:00Z"/>
          <w:trPrChange w:id="716" w:author="QIANHUI LI" w:date="2019-11-04T18:07:00Z">
            <w:trPr>
              <w:trHeight w:val="320"/>
              <w:jc w:val="center"/>
            </w:trPr>
          </w:trPrChange>
        </w:trPr>
        <w:tc>
          <w:tcPr>
            <w:tcW w:w="2203" w:type="dxa"/>
            <w:gridSpan w:val="2"/>
            <w:tcBorders>
              <w:top w:val="nil"/>
              <w:left w:val="nil"/>
              <w:bottom w:val="nil"/>
              <w:right w:val="nil"/>
            </w:tcBorders>
            <w:shd w:val="clear" w:color="auto" w:fill="auto"/>
            <w:noWrap/>
            <w:vAlign w:val="bottom"/>
            <w:hideMark/>
            <w:tcPrChange w:id="717" w:author="QIANHUI LI" w:date="2019-11-04T18:07:00Z">
              <w:tcPr>
                <w:tcW w:w="2203" w:type="dxa"/>
                <w:gridSpan w:val="2"/>
                <w:tcBorders>
                  <w:top w:val="nil"/>
                  <w:left w:val="nil"/>
                  <w:bottom w:val="nil"/>
                  <w:right w:val="nil"/>
                </w:tcBorders>
                <w:shd w:val="clear" w:color="auto" w:fill="auto"/>
                <w:noWrap/>
                <w:vAlign w:val="bottom"/>
                <w:hideMark/>
              </w:tcPr>
            </w:tcPrChange>
          </w:tcPr>
          <w:p w14:paraId="7AF18FB0" w14:textId="699FF8F0" w:rsidR="00E24C84" w:rsidRPr="002B53C9" w:rsidDel="00CA62C6" w:rsidRDefault="00E24C84" w:rsidP="00C543C4">
            <w:pPr>
              <w:jc w:val="center"/>
              <w:rPr>
                <w:del w:id="718" w:author="QIANHUI LI" w:date="2019-11-04T18:07:00Z"/>
                <w:rFonts w:ascii="Garamond" w:hAnsi="Garamond" w:cs="Calibri"/>
                <w:color w:val="000000"/>
                <w:rPrChange w:id="719" w:author="QIANHUI LI" w:date="2019-11-06T22:12:00Z">
                  <w:rPr>
                    <w:del w:id="720" w:author="QIANHUI LI" w:date="2019-11-04T18:07:00Z"/>
                    <w:rFonts w:ascii="Garamond" w:hAnsi="Garamond" w:cs="Calibri"/>
                    <w:b/>
                    <w:bCs/>
                    <w:color w:val="000000"/>
                  </w:rPr>
                </w:rPrChange>
              </w:rPr>
            </w:pPr>
          </w:p>
        </w:tc>
        <w:tc>
          <w:tcPr>
            <w:tcW w:w="829" w:type="dxa"/>
            <w:gridSpan w:val="2"/>
            <w:tcBorders>
              <w:top w:val="nil"/>
              <w:left w:val="nil"/>
              <w:bottom w:val="nil"/>
              <w:right w:val="nil"/>
            </w:tcBorders>
            <w:shd w:val="clear" w:color="auto" w:fill="auto"/>
            <w:noWrap/>
            <w:vAlign w:val="bottom"/>
            <w:hideMark/>
            <w:tcPrChange w:id="721" w:author="QIANHUI LI" w:date="2019-11-04T18:07:00Z">
              <w:tcPr>
                <w:tcW w:w="829" w:type="dxa"/>
                <w:gridSpan w:val="2"/>
                <w:tcBorders>
                  <w:top w:val="nil"/>
                  <w:left w:val="nil"/>
                  <w:bottom w:val="nil"/>
                  <w:right w:val="nil"/>
                </w:tcBorders>
                <w:shd w:val="clear" w:color="auto" w:fill="auto"/>
                <w:noWrap/>
                <w:vAlign w:val="bottom"/>
                <w:hideMark/>
              </w:tcPr>
            </w:tcPrChange>
          </w:tcPr>
          <w:p w14:paraId="20225098" w14:textId="391DF95D" w:rsidR="00E24C84" w:rsidRPr="002B53C9" w:rsidDel="00CA62C6" w:rsidRDefault="00E24C84" w:rsidP="00C543C4">
            <w:pPr>
              <w:rPr>
                <w:del w:id="722" w:author="QIANHUI LI" w:date="2019-11-04T18:07:00Z"/>
                <w:rFonts w:ascii="Garamond" w:hAnsi="Garamond"/>
              </w:rPr>
            </w:pPr>
          </w:p>
        </w:tc>
        <w:tc>
          <w:tcPr>
            <w:tcW w:w="2648" w:type="dxa"/>
            <w:gridSpan w:val="4"/>
            <w:tcBorders>
              <w:top w:val="nil"/>
              <w:left w:val="single" w:sz="4" w:space="0" w:color="auto"/>
              <w:bottom w:val="nil"/>
              <w:right w:val="nil"/>
            </w:tcBorders>
            <w:shd w:val="clear" w:color="auto" w:fill="auto"/>
            <w:noWrap/>
            <w:vAlign w:val="bottom"/>
            <w:hideMark/>
            <w:tcPrChange w:id="723" w:author="QIANHUI LI" w:date="2019-11-04T18:07:00Z">
              <w:tcPr>
                <w:tcW w:w="2648" w:type="dxa"/>
                <w:gridSpan w:val="4"/>
                <w:tcBorders>
                  <w:top w:val="nil"/>
                  <w:left w:val="single" w:sz="4" w:space="0" w:color="auto"/>
                  <w:bottom w:val="nil"/>
                  <w:right w:val="nil"/>
                </w:tcBorders>
                <w:shd w:val="clear" w:color="auto" w:fill="auto"/>
                <w:noWrap/>
                <w:vAlign w:val="bottom"/>
                <w:hideMark/>
              </w:tcPr>
            </w:tcPrChange>
          </w:tcPr>
          <w:p w14:paraId="5F7AA238" w14:textId="3BD8C4DB" w:rsidR="00E24C84" w:rsidRPr="00554C49" w:rsidDel="00CA62C6" w:rsidRDefault="00E24C84" w:rsidP="00C543C4">
            <w:pPr>
              <w:jc w:val="center"/>
              <w:rPr>
                <w:del w:id="724" w:author="QIANHUI LI" w:date="2019-11-04T18:07:00Z"/>
                <w:rFonts w:ascii="Garamond" w:hAnsi="Garamond" w:cs="Calibri"/>
                <w:color w:val="000000"/>
              </w:rPr>
            </w:pPr>
            <w:del w:id="725" w:author="QIANHUI LI" w:date="2019-11-04T18:07:00Z">
              <w:r w:rsidRPr="002B53C9" w:rsidDel="00CA62C6">
                <w:rPr>
                  <w:rFonts w:ascii="Garamond" w:hAnsi="Garamond" w:cs="Calibri"/>
                  <w:color w:val="000000"/>
                </w:rPr>
                <w:delText>Predicted sub</w:delText>
              </w:r>
              <w:r w:rsidRPr="00554C49" w:rsidDel="00CA62C6">
                <w:rPr>
                  <w:rFonts w:ascii="Garamond" w:hAnsi="Garamond" w:cs="Calibri"/>
                  <w:color w:val="000000"/>
                </w:rPr>
                <w:delText>scription status</w:delText>
              </w:r>
            </w:del>
          </w:p>
        </w:tc>
      </w:tr>
      <w:tr w:rsidR="00E24C84" w:rsidRPr="002B53C9" w:rsidDel="00CA62C6" w14:paraId="75F1BD81" w14:textId="7CCA5F68" w:rsidTr="00CA62C6">
        <w:trPr>
          <w:trHeight w:val="300"/>
          <w:jc w:val="center"/>
          <w:del w:id="726" w:author="QIANHUI LI" w:date="2019-11-04T18:07:00Z"/>
          <w:trPrChange w:id="727" w:author="QIANHUI LI" w:date="2019-11-04T18:07:00Z">
            <w:trPr>
              <w:trHeight w:val="300"/>
              <w:jc w:val="center"/>
            </w:trPr>
          </w:trPrChange>
        </w:trPr>
        <w:tc>
          <w:tcPr>
            <w:tcW w:w="2203" w:type="dxa"/>
            <w:gridSpan w:val="2"/>
            <w:tcBorders>
              <w:top w:val="nil"/>
              <w:left w:val="nil"/>
              <w:bottom w:val="single" w:sz="4" w:space="0" w:color="auto"/>
              <w:right w:val="nil"/>
            </w:tcBorders>
            <w:shd w:val="clear" w:color="auto" w:fill="auto"/>
            <w:noWrap/>
            <w:vAlign w:val="bottom"/>
            <w:hideMark/>
            <w:tcPrChange w:id="728" w:author="QIANHUI LI" w:date="2019-11-04T18:07:00Z">
              <w:tcPr>
                <w:tcW w:w="2203" w:type="dxa"/>
                <w:gridSpan w:val="2"/>
                <w:tcBorders>
                  <w:top w:val="nil"/>
                  <w:left w:val="nil"/>
                  <w:bottom w:val="single" w:sz="4" w:space="0" w:color="auto"/>
                  <w:right w:val="nil"/>
                </w:tcBorders>
                <w:shd w:val="clear" w:color="auto" w:fill="auto"/>
                <w:noWrap/>
                <w:vAlign w:val="bottom"/>
                <w:hideMark/>
              </w:tcPr>
            </w:tcPrChange>
          </w:tcPr>
          <w:p w14:paraId="7C9CBE4C" w14:textId="5226B537" w:rsidR="00E24C84" w:rsidRPr="002B53C9" w:rsidDel="00CA62C6" w:rsidRDefault="00E24C84" w:rsidP="00C543C4">
            <w:pPr>
              <w:rPr>
                <w:del w:id="729" w:author="QIANHUI LI" w:date="2019-11-04T18:07:00Z"/>
                <w:rFonts w:ascii="Garamond" w:hAnsi="Garamond" w:cs="Calibri"/>
                <w:color w:val="000000"/>
              </w:rPr>
            </w:pPr>
            <w:del w:id="730" w:author="QIANHUI LI" w:date="2019-11-04T18:07:00Z">
              <w:r w:rsidRPr="002B53C9" w:rsidDel="00CA62C6">
                <w:rPr>
                  <w:rFonts w:ascii="Garamond" w:hAnsi="Garamond" w:cs="Calibri"/>
                  <w:color w:val="000000"/>
                </w:rPr>
                <w:delText> </w:delText>
              </w:r>
            </w:del>
          </w:p>
        </w:tc>
        <w:tc>
          <w:tcPr>
            <w:tcW w:w="829" w:type="dxa"/>
            <w:gridSpan w:val="2"/>
            <w:tcBorders>
              <w:top w:val="nil"/>
              <w:left w:val="nil"/>
              <w:bottom w:val="single" w:sz="4" w:space="0" w:color="auto"/>
              <w:right w:val="nil"/>
            </w:tcBorders>
            <w:shd w:val="clear" w:color="auto" w:fill="auto"/>
            <w:noWrap/>
            <w:vAlign w:val="bottom"/>
            <w:hideMark/>
            <w:tcPrChange w:id="731" w:author="QIANHUI LI" w:date="2019-11-04T18:07:00Z">
              <w:tcPr>
                <w:tcW w:w="829" w:type="dxa"/>
                <w:gridSpan w:val="2"/>
                <w:tcBorders>
                  <w:top w:val="nil"/>
                  <w:left w:val="nil"/>
                  <w:bottom w:val="single" w:sz="4" w:space="0" w:color="auto"/>
                  <w:right w:val="nil"/>
                </w:tcBorders>
                <w:shd w:val="clear" w:color="auto" w:fill="auto"/>
                <w:noWrap/>
                <w:vAlign w:val="bottom"/>
                <w:hideMark/>
              </w:tcPr>
            </w:tcPrChange>
          </w:tcPr>
          <w:p w14:paraId="243D60D3" w14:textId="34CE7033" w:rsidR="00E24C84" w:rsidRPr="00554C49" w:rsidDel="00CA62C6" w:rsidRDefault="00E24C84" w:rsidP="00C543C4">
            <w:pPr>
              <w:rPr>
                <w:del w:id="732" w:author="QIANHUI LI" w:date="2019-11-04T18:07:00Z"/>
                <w:rFonts w:ascii="Garamond" w:hAnsi="Garamond" w:cs="Calibri"/>
                <w:color w:val="000000"/>
              </w:rPr>
            </w:pPr>
            <w:del w:id="733" w:author="QIANHUI LI" w:date="2019-11-04T18:07:00Z">
              <w:r w:rsidRPr="00554C49" w:rsidDel="00CA62C6">
                <w:rPr>
                  <w:rFonts w:ascii="Garamond" w:hAnsi="Garamond" w:cs="Calibri"/>
                  <w:color w:val="000000"/>
                </w:rPr>
                <w:delText> </w:delText>
              </w:r>
            </w:del>
          </w:p>
        </w:tc>
        <w:tc>
          <w:tcPr>
            <w:tcW w:w="819" w:type="dxa"/>
            <w:gridSpan w:val="2"/>
            <w:tcBorders>
              <w:top w:val="nil"/>
              <w:left w:val="single" w:sz="4" w:space="0" w:color="auto"/>
              <w:bottom w:val="single" w:sz="4" w:space="0" w:color="auto"/>
              <w:right w:val="nil"/>
            </w:tcBorders>
            <w:shd w:val="clear" w:color="auto" w:fill="auto"/>
            <w:noWrap/>
            <w:vAlign w:val="bottom"/>
            <w:hideMark/>
            <w:tcPrChange w:id="734" w:author="QIANHUI LI" w:date="2019-11-04T18:07:00Z">
              <w:tcPr>
                <w:tcW w:w="819" w:type="dxa"/>
                <w:gridSpan w:val="2"/>
                <w:tcBorders>
                  <w:top w:val="nil"/>
                  <w:left w:val="single" w:sz="4" w:space="0" w:color="auto"/>
                  <w:bottom w:val="single" w:sz="4" w:space="0" w:color="auto"/>
                  <w:right w:val="nil"/>
                </w:tcBorders>
                <w:shd w:val="clear" w:color="auto" w:fill="auto"/>
                <w:noWrap/>
                <w:vAlign w:val="bottom"/>
                <w:hideMark/>
              </w:tcPr>
            </w:tcPrChange>
          </w:tcPr>
          <w:p w14:paraId="61B831D4" w14:textId="68299ECC" w:rsidR="00E24C84" w:rsidRPr="00554C49" w:rsidDel="00CA62C6" w:rsidRDefault="00E24C84" w:rsidP="00C543C4">
            <w:pPr>
              <w:jc w:val="center"/>
              <w:rPr>
                <w:del w:id="735" w:author="QIANHUI LI" w:date="2019-11-04T18:07:00Z"/>
                <w:rFonts w:ascii="Garamond" w:hAnsi="Garamond" w:cs="Calibri"/>
                <w:color w:val="000000"/>
              </w:rPr>
            </w:pPr>
            <w:del w:id="736" w:author="QIANHUI LI" w:date="2019-11-04T18:07:00Z">
              <w:r w:rsidRPr="00554C49" w:rsidDel="00CA62C6">
                <w:rPr>
                  <w:rFonts w:ascii="Garamond" w:hAnsi="Garamond" w:cs="Calibri"/>
                  <w:color w:val="000000"/>
                </w:rPr>
                <w:delText>No</w:delText>
              </w:r>
            </w:del>
          </w:p>
        </w:tc>
        <w:tc>
          <w:tcPr>
            <w:tcW w:w="819" w:type="dxa"/>
            <w:tcBorders>
              <w:top w:val="nil"/>
              <w:left w:val="nil"/>
              <w:bottom w:val="single" w:sz="4" w:space="0" w:color="auto"/>
              <w:right w:val="nil"/>
            </w:tcBorders>
            <w:shd w:val="clear" w:color="auto" w:fill="auto"/>
            <w:noWrap/>
            <w:vAlign w:val="bottom"/>
            <w:hideMark/>
            <w:tcPrChange w:id="737" w:author="QIANHUI LI" w:date="2019-11-04T18:07:00Z">
              <w:tcPr>
                <w:tcW w:w="819" w:type="dxa"/>
                <w:tcBorders>
                  <w:top w:val="nil"/>
                  <w:left w:val="nil"/>
                  <w:bottom w:val="single" w:sz="4" w:space="0" w:color="auto"/>
                  <w:right w:val="nil"/>
                </w:tcBorders>
                <w:shd w:val="clear" w:color="auto" w:fill="auto"/>
                <w:noWrap/>
                <w:vAlign w:val="bottom"/>
                <w:hideMark/>
              </w:tcPr>
            </w:tcPrChange>
          </w:tcPr>
          <w:p w14:paraId="725C6E2D" w14:textId="525F8F9A" w:rsidR="00E24C84" w:rsidRPr="00554C49" w:rsidDel="00CA62C6" w:rsidRDefault="00E24C84" w:rsidP="00C543C4">
            <w:pPr>
              <w:jc w:val="center"/>
              <w:rPr>
                <w:del w:id="738" w:author="QIANHUI LI" w:date="2019-11-04T18:07:00Z"/>
                <w:rFonts w:ascii="Garamond" w:hAnsi="Garamond" w:cs="Calibri"/>
                <w:color w:val="000000"/>
              </w:rPr>
            </w:pPr>
            <w:del w:id="739" w:author="QIANHUI LI" w:date="2019-11-04T18:07:00Z">
              <w:r w:rsidRPr="00554C49" w:rsidDel="00CA62C6">
                <w:rPr>
                  <w:rFonts w:ascii="Garamond" w:hAnsi="Garamond" w:cs="Calibri"/>
                  <w:color w:val="000000"/>
                </w:rPr>
                <w:delText>Yes</w:delText>
              </w:r>
            </w:del>
          </w:p>
        </w:tc>
        <w:tc>
          <w:tcPr>
            <w:tcW w:w="1010" w:type="dxa"/>
            <w:tcBorders>
              <w:top w:val="nil"/>
              <w:left w:val="single" w:sz="4" w:space="0" w:color="auto"/>
              <w:bottom w:val="single" w:sz="4" w:space="0" w:color="auto"/>
              <w:right w:val="nil"/>
            </w:tcBorders>
            <w:shd w:val="clear" w:color="auto" w:fill="auto"/>
            <w:noWrap/>
            <w:vAlign w:val="bottom"/>
            <w:hideMark/>
            <w:tcPrChange w:id="740" w:author="QIANHUI LI" w:date="2019-11-04T18:07:00Z">
              <w:tcPr>
                <w:tcW w:w="1010" w:type="dxa"/>
                <w:tcBorders>
                  <w:top w:val="nil"/>
                  <w:left w:val="single" w:sz="4" w:space="0" w:color="auto"/>
                  <w:bottom w:val="single" w:sz="4" w:space="0" w:color="auto"/>
                  <w:right w:val="nil"/>
                </w:tcBorders>
                <w:shd w:val="clear" w:color="auto" w:fill="auto"/>
                <w:noWrap/>
                <w:vAlign w:val="bottom"/>
                <w:hideMark/>
              </w:tcPr>
            </w:tcPrChange>
          </w:tcPr>
          <w:p w14:paraId="5EFB9E38" w14:textId="369E9517" w:rsidR="00E24C84" w:rsidRPr="00554C49" w:rsidDel="00CA62C6" w:rsidRDefault="00E24C84" w:rsidP="00C543C4">
            <w:pPr>
              <w:jc w:val="center"/>
              <w:rPr>
                <w:del w:id="741" w:author="QIANHUI LI" w:date="2019-11-04T18:07:00Z"/>
                <w:rFonts w:ascii="Garamond" w:hAnsi="Garamond" w:cs="Calibri"/>
                <w:color w:val="000000"/>
              </w:rPr>
            </w:pPr>
            <w:del w:id="742" w:author="QIANHUI LI" w:date="2019-11-04T18:07:00Z">
              <w:r w:rsidRPr="00554C49" w:rsidDel="00CA62C6">
                <w:rPr>
                  <w:rFonts w:ascii="Garamond" w:hAnsi="Garamond" w:cs="Calibri"/>
                  <w:color w:val="000000"/>
                </w:rPr>
                <w:delText>Total</w:delText>
              </w:r>
            </w:del>
          </w:p>
        </w:tc>
      </w:tr>
      <w:tr w:rsidR="00E24C84" w:rsidRPr="002B53C9" w:rsidDel="00CA62C6" w14:paraId="47A2F50B" w14:textId="44111117" w:rsidTr="00CA62C6">
        <w:trPr>
          <w:trHeight w:val="480"/>
          <w:jc w:val="center"/>
          <w:del w:id="743" w:author="QIANHUI LI" w:date="2019-11-04T18:07:00Z"/>
          <w:trPrChange w:id="744" w:author="QIANHUI LI" w:date="2019-11-04T18:07:00Z">
            <w:trPr>
              <w:trHeight w:val="480"/>
              <w:jc w:val="center"/>
            </w:trPr>
          </w:trPrChange>
        </w:trPr>
        <w:tc>
          <w:tcPr>
            <w:tcW w:w="2203" w:type="dxa"/>
            <w:gridSpan w:val="2"/>
            <w:vMerge w:val="restart"/>
            <w:tcBorders>
              <w:top w:val="nil"/>
              <w:left w:val="nil"/>
              <w:bottom w:val="nil"/>
              <w:right w:val="nil"/>
            </w:tcBorders>
            <w:shd w:val="clear" w:color="auto" w:fill="auto"/>
            <w:vAlign w:val="center"/>
            <w:hideMark/>
            <w:tcPrChange w:id="745" w:author="QIANHUI LI" w:date="2019-11-04T18:07:00Z">
              <w:tcPr>
                <w:tcW w:w="2203" w:type="dxa"/>
                <w:gridSpan w:val="2"/>
                <w:vMerge w:val="restart"/>
                <w:tcBorders>
                  <w:top w:val="nil"/>
                  <w:left w:val="nil"/>
                  <w:bottom w:val="nil"/>
                  <w:right w:val="nil"/>
                </w:tcBorders>
                <w:shd w:val="clear" w:color="auto" w:fill="auto"/>
                <w:vAlign w:val="center"/>
                <w:hideMark/>
              </w:tcPr>
            </w:tcPrChange>
          </w:tcPr>
          <w:p w14:paraId="56000508" w14:textId="73141766" w:rsidR="00E24C84" w:rsidRPr="002B53C9" w:rsidDel="00CA62C6" w:rsidRDefault="00E24C84" w:rsidP="00C543C4">
            <w:pPr>
              <w:jc w:val="center"/>
              <w:rPr>
                <w:del w:id="746" w:author="QIANHUI LI" w:date="2019-11-04T18:07:00Z"/>
                <w:rFonts w:ascii="Garamond" w:hAnsi="Garamond" w:cs="Calibri"/>
                <w:color w:val="000000"/>
              </w:rPr>
            </w:pPr>
            <w:del w:id="747" w:author="QIANHUI LI" w:date="2019-11-04T18:07:00Z">
              <w:r w:rsidRPr="002B53C9" w:rsidDel="00CA62C6">
                <w:rPr>
                  <w:rFonts w:ascii="Garamond" w:hAnsi="Garamond" w:cs="Calibri"/>
                  <w:color w:val="000000"/>
                </w:rPr>
                <w:delText>True subscription status</w:delText>
              </w:r>
            </w:del>
          </w:p>
        </w:tc>
        <w:tc>
          <w:tcPr>
            <w:tcW w:w="829" w:type="dxa"/>
            <w:gridSpan w:val="2"/>
            <w:tcBorders>
              <w:top w:val="nil"/>
              <w:left w:val="nil"/>
              <w:bottom w:val="nil"/>
              <w:right w:val="nil"/>
            </w:tcBorders>
            <w:shd w:val="clear" w:color="auto" w:fill="auto"/>
            <w:noWrap/>
            <w:vAlign w:val="bottom"/>
            <w:hideMark/>
            <w:tcPrChange w:id="748" w:author="QIANHUI LI" w:date="2019-11-04T18:07:00Z">
              <w:tcPr>
                <w:tcW w:w="829" w:type="dxa"/>
                <w:gridSpan w:val="2"/>
                <w:tcBorders>
                  <w:top w:val="nil"/>
                  <w:left w:val="nil"/>
                  <w:bottom w:val="nil"/>
                  <w:right w:val="nil"/>
                </w:tcBorders>
                <w:shd w:val="clear" w:color="auto" w:fill="auto"/>
                <w:noWrap/>
                <w:vAlign w:val="bottom"/>
                <w:hideMark/>
              </w:tcPr>
            </w:tcPrChange>
          </w:tcPr>
          <w:p w14:paraId="59CDF7D2" w14:textId="7BBB7A59" w:rsidR="00E24C84" w:rsidRPr="00554C49" w:rsidDel="00CA62C6" w:rsidRDefault="00E24C84" w:rsidP="00C543C4">
            <w:pPr>
              <w:jc w:val="center"/>
              <w:rPr>
                <w:del w:id="749" w:author="QIANHUI LI" w:date="2019-11-04T18:07:00Z"/>
                <w:rFonts w:ascii="Garamond" w:hAnsi="Garamond" w:cs="Calibri"/>
                <w:color w:val="000000"/>
              </w:rPr>
            </w:pPr>
            <w:del w:id="750" w:author="QIANHUI LI" w:date="2019-11-04T18:07:00Z">
              <w:r w:rsidRPr="00554C49" w:rsidDel="00CA62C6">
                <w:rPr>
                  <w:rFonts w:ascii="Garamond" w:hAnsi="Garamond" w:cs="Calibri"/>
                  <w:color w:val="000000"/>
                </w:rPr>
                <w:delText>No</w:delText>
              </w:r>
            </w:del>
          </w:p>
        </w:tc>
        <w:tc>
          <w:tcPr>
            <w:tcW w:w="819" w:type="dxa"/>
            <w:gridSpan w:val="2"/>
            <w:tcBorders>
              <w:top w:val="nil"/>
              <w:left w:val="single" w:sz="4" w:space="0" w:color="auto"/>
              <w:bottom w:val="nil"/>
              <w:right w:val="nil"/>
            </w:tcBorders>
            <w:shd w:val="clear" w:color="auto" w:fill="auto"/>
            <w:noWrap/>
            <w:vAlign w:val="bottom"/>
            <w:hideMark/>
            <w:tcPrChange w:id="751" w:author="QIANHUI LI" w:date="2019-11-04T18:07:00Z">
              <w:tcPr>
                <w:tcW w:w="819" w:type="dxa"/>
                <w:gridSpan w:val="2"/>
                <w:tcBorders>
                  <w:top w:val="nil"/>
                  <w:left w:val="single" w:sz="4" w:space="0" w:color="auto"/>
                  <w:bottom w:val="nil"/>
                  <w:right w:val="nil"/>
                </w:tcBorders>
                <w:shd w:val="clear" w:color="auto" w:fill="auto"/>
                <w:noWrap/>
                <w:vAlign w:val="bottom"/>
                <w:hideMark/>
              </w:tcPr>
            </w:tcPrChange>
          </w:tcPr>
          <w:p w14:paraId="4DA90D0D" w14:textId="6F349EB0" w:rsidR="00E24C84" w:rsidRPr="00554C49" w:rsidDel="00CA62C6" w:rsidRDefault="00E24C84" w:rsidP="00C543C4">
            <w:pPr>
              <w:jc w:val="center"/>
              <w:rPr>
                <w:del w:id="752" w:author="QIANHUI LI" w:date="2019-11-04T18:07:00Z"/>
                <w:rFonts w:ascii="Garamond" w:hAnsi="Garamond" w:cs="Calibri"/>
                <w:color w:val="000000"/>
              </w:rPr>
            </w:pPr>
            <w:del w:id="753" w:author="QIANHUI LI" w:date="2019-11-04T18:07:00Z">
              <w:r w:rsidRPr="00554C49" w:rsidDel="00CA62C6">
                <w:rPr>
                  <w:rFonts w:ascii="Garamond" w:hAnsi="Garamond" w:cs="Calibri"/>
                  <w:color w:val="000000"/>
                </w:rPr>
                <w:delText>8623</w:delText>
              </w:r>
            </w:del>
          </w:p>
        </w:tc>
        <w:tc>
          <w:tcPr>
            <w:tcW w:w="819" w:type="dxa"/>
            <w:tcBorders>
              <w:top w:val="nil"/>
              <w:left w:val="nil"/>
              <w:bottom w:val="nil"/>
              <w:right w:val="nil"/>
            </w:tcBorders>
            <w:shd w:val="clear" w:color="auto" w:fill="auto"/>
            <w:noWrap/>
            <w:vAlign w:val="bottom"/>
            <w:hideMark/>
            <w:tcPrChange w:id="754" w:author="QIANHUI LI" w:date="2019-11-04T18:07:00Z">
              <w:tcPr>
                <w:tcW w:w="819" w:type="dxa"/>
                <w:tcBorders>
                  <w:top w:val="nil"/>
                  <w:left w:val="nil"/>
                  <w:bottom w:val="nil"/>
                  <w:right w:val="nil"/>
                </w:tcBorders>
                <w:shd w:val="clear" w:color="auto" w:fill="auto"/>
                <w:noWrap/>
                <w:vAlign w:val="bottom"/>
                <w:hideMark/>
              </w:tcPr>
            </w:tcPrChange>
          </w:tcPr>
          <w:p w14:paraId="69669CCA" w14:textId="58D5E495" w:rsidR="00E24C84" w:rsidRPr="00554C49" w:rsidDel="00CA62C6" w:rsidRDefault="00E24C84" w:rsidP="00C543C4">
            <w:pPr>
              <w:jc w:val="center"/>
              <w:rPr>
                <w:del w:id="755" w:author="QIANHUI LI" w:date="2019-11-04T18:07:00Z"/>
                <w:rFonts w:ascii="Garamond" w:hAnsi="Garamond" w:cs="Calibri"/>
                <w:color w:val="000000"/>
              </w:rPr>
            </w:pPr>
            <w:del w:id="756" w:author="QIANHUI LI" w:date="2019-11-04T18:07:00Z">
              <w:r w:rsidRPr="00554C49" w:rsidDel="00CA62C6">
                <w:rPr>
                  <w:rFonts w:ascii="Garamond" w:hAnsi="Garamond" w:cs="Calibri"/>
                  <w:color w:val="000000"/>
                </w:rPr>
                <w:delText>0</w:delText>
              </w:r>
            </w:del>
          </w:p>
        </w:tc>
        <w:tc>
          <w:tcPr>
            <w:tcW w:w="1010" w:type="dxa"/>
            <w:tcBorders>
              <w:top w:val="nil"/>
              <w:left w:val="single" w:sz="4" w:space="0" w:color="auto"/>
              <w:bottom w:val="nil"/>
              <w:right w:val="nil"/>
            </w:tcBorders>
            <w:shd w:val="clear" w:color="auto" w:fill="auto"/>
            <w:noWrap/>
            <w:vAlign w:val="bottom"/>
            <w:hideMark/>
            <w:tcPrChange w:id="757" w:author="QIANHUI LI" w:date="2019-11-04T18:07:00Z">
              <w:tcPr>
                <w:tcW w:w="1010" w:type="dxa"/>
                <w:tcBorders>
                  <w:top w:val="nil"/>
                  <w:left w:val="single" w:sz="4" w:space="0" w:color="auto"/>
                  <w:bottom w:val="nil"/>
                  <w:right w:val="nil"/>
                </w:tcBorders>
                <w:shd w:val="clear" w:color="auto" w:fill="auto"/>
                <w:noWrap/>
                <w:vAlign w:val="bottom"/>
                <w:hideMark/>
              </w:tcPr>
            </w:tcPrChange>
          </w:tcPr>
          <w:p w14:paraId="2099CEE5" w14:textId="78C54C67" w:rsidR="00E24C84" w:rsidRPr="00554C49" w:rsidDel="00CA62C6" w:rsidRDefault="00E24C84" w:rsidP="00C543C4">
            <w:pPr>
              <w:jc w:val="center"/>
              <w:rPr>
                <w:del w:id="758" w:author="QIANHUI LI" w:date="2019-11-04T18:07:00Z"/>
                <w:rFonts w:ascii="Garamond" w:hAnsi="Garamond" w:cs="Calibri"/>
                <w:color w:val="000000"/>
              </w:rPr>
            </w:pPr>
            <w:del w:id="759" w:author="QIANHUI LI" w:date="2019-11-04T18:07:00Z">
              <w:r w:rsidRPr="00554C49" w:rsidDel="00CA62C6">
                <w:rPr>
                  <w:rFonts w:ascii="Garamond" w:hAnsi="Garamond" w:cs="Calibri"/>
                  <w:color w:val="000000"/>
                </w:rPr>
                <w:delText>8623</w:delText>
              </w:r>
            </w:del>
          </w:p>
        </w:tc>
      </w:tr>
      <w:tr w:rsidR="00E24C84" w:rsidRPr="002B53C9" w:rsidDel="00CA62C6" w14:paraId="17C48977" w14:textId="346D29B7" w:rsidTr="00CA62C6">
        <w:trPr>
          <w:trHeight w:val="400"/>
          <w:jc w:val="center"/>
          <w:del w:id="760" w:author="QIANHUI LI" w:date="2019-11-04T18:07:00Z"/>
          <w:trPrChange w:id="761" w:author="QIANHUI LI" w:date="2019-11-04T18:07:00Z">
            <w:trPr>
              <w:trHeight w:val="400"/>
              <w:jc w:val="center"/>
            </w:trPr>
          </w:trPrChange>
        </w:trPr>
        <w:tc>
          <w:tcPr>
            <w:tcW w:w="2203" w:type="dxa"/>
            <w:gridSpan w:val="2"/>
            <w:vMerge/>
            <w:tcBorders>
              <w:top w:val="nil"/>
              <w:left w:val="nil"/>
              <w:bottom w:val="nil"/>
              <w:right w:val="nil"/>
            </w:tcBorders>
            <w:vAlign w:val="center"/>
            <w:hideMark/>
            <w:tcPrChange w:id="762" w:author="QIANHUI LI" w:date="2019-11-04T18:07:00Z">
              <w:tcPr>
                <w:tcW w:w="2203" w:type="dxa"/>
                <w:gridSpan w:val="2"/>
                <w:vMerge/>
                <w:tcBorders>
                  <w:top w:val="nil"/>
                  <w:left w:val="nil"/>
                  <w:bottom w:val="nil"/>
                  <w:right w:val="nil"/>
                </w:tcBorders>
                <w:vAlign w:val="center"/>
                <w:hideMark/>
              </w:tcPr>
            </w:tcPrChange>
          </w:tcPr>
          <w:p w14:paraId="519F7645" w14:textId="5DC97AFE" w:rsidR="00E24C84" w:rsidRPr="002B53C9" w:rsidDel="00CA62C6" w:rsidRDefault="00E24C84" w:rsidP="00C543C4">
            <w:pPr>
              <w:rPr>
                <w:del w:id="763" w:author="QIANHUI LI" w:date="2019-11-04T18:07:00Z"/>
                <w:rFonts w:ascii="Garamond" w:hAnsi="Garamond" w:cs="Calibri"/>
                <w:color w:val="000000"/>
              </w:rPr>
            </w:pPr>
          </w:p>
        </w:tc>
        <w:tc>
          <w:tcPr>
            <w:tcW w:w="829" w:type="dxa"/>
            <w:gridSpan w:val="2"/>
            <w:tcBorders>
              <w:top w:val="nil"/>
              <w:left w:val="nil"/>
              <w:bottom w:val="single" w:sz="4" w:space="0" w:color="auto"/>
              <w:right w:val="nil"/>
            </w:tcBorders>
            <w:shd w:val="clear" w:color="auto" w:fill="auto"/>
            <w:noWrap/>
            <w:vAlign w:val="bottom"/>
            <w:hideMark/>
            <w:tcPrChange w:id="764" w:author="QIANHUI LI" w:date="2019-11-04T18:07:00Z">
              <w:tcPr>
                <w:tcW w:w="829" w:type="dxa"/>
                <w:gridSpan w:val="2"/>
                <w:tcBorders>
                  <w:top w:val="nil"/>
                  <w:left w:val="nil"/>
                  <w:bottom w:val="single" w:sz="4" w:space="0" w:color="auto"/>
                  <w:right w:val="nil"/>
                </w:tcBorders>
                <w:shd w:val="clear" w:color="auto" w:fill="auto"/>
                <w:noWrap/>
                <w:vAlign w:val="bottom"/>
                <w:hideMark/>
              </w:tcPr>
            </w:tcPrChange>
          </w:tcPr>
          <w:p w14:paraId="6D8915A6" w14:textId="74668C81" w:rsidR="00E24C84" w:rsidRPr="00554C49" w:rsidDel="00CA62C6" w:rsidRDefault="00E24C84" w:rsidP="00C543C4">
            <w:pPr>
              <w:jc w:val="center"/>
              <w:rPr>
                <w:del w:id="765" w:author="QIANHUI LI" w:date="2019-11-04T18:07:00Z"/>
                <w:rFonts w:ascii="Garamond" w:hAnsi="Garamond" w:cs="Calibri"/>
                <w:color w:val="000000"/>
              </w:rPr>
            </w:pPr>
            <w:del w:id="766" w:author="QIANHUI LI" w:date="2019-11-04T18:07:00Z">
              <w:r w:rsidRPr="002B53C9" w:rsidDel="00CA62C6">
                <w:rPr>
                  <w:rFonts w:ascii="Garamond" w:hAnsi="Garamond" w:cs="Calibri"/>
                  <w:color w:val="000000"/>
                </w:rPr>
                <w:delText>Yes</w:delText>
              </w:r>
            </w:del>
          </w:p>
        </w:tc>
        <w:tc>
          <w:tcPr>
            <w:tcW w:w="819" w:type="dxa"/>
            <w:gridSpan w:val="2"/>
            <w:tcBorders>
              <w:top w:val="nil"/>
              <w:left w:val="single" w:sz="4" w:space="0" w:color="auto"/>
              <w:bottom w:val="single" w:sz="4" w:space="0" w:color="auto"/>
              <w:right w:val="nil"/>
            </w:tcBorders>
            <w:shd w:val="clear" w:color="auto" w:fill="auto"/>
            <w:noWrap/>
            <w:vAlign w:val="bottom"/>
            <w:hideMark/>
            <w:tcPrChange w:id="767" w:author="QIANHUI LI" w:date="2019-11-04T18:07:00Z">
              <w:tcPr>
                <w:tcW w:w="819" w:type="dxa"/>
                <w:gridSpan w:val="2"/>
                <w:tcBorders>
                  <w:top w:val="nil"/>
                  <w:left w:val="single" w:sz="4" w:space="0" w:color="auto"/>
                  <w:bottom w:val="single" w:sz="4" w:space="0" w:color="auto"/>
                  <w:right w:val="nil"/>
                </w:tcBorders>
                <w:shd w:val="clear" w:color="auto" w:fill="auto"/>
                <w:noWrap/>
                <w:vAlign w:val="bottom"/>
                <w:hideMark/>
              </w:tcPr>
            </w:tcPrChange>
          </w:tcPr>
          <w:p w14:paraId="3F106050" w14:textId="4FE78F60" w:rsidR="00E24C84" w:rsidRPr="00554C49" w:rsidDel="00CA62C6" w:rsidRDefault="00E24C84" w:rsidP="00C543C4">
            <w:pPr>
              <w:jc w:val="center"/>
              <w:rPr>
                <w:del w:id="768" w:author="QIANHUI LI" w:date="2019-11-04T18:07:00Z"/>
                <w:rFonts w:ascii="Garamond" w:hAnsi="Garamond" w:cs="Calibri"/>
                <w:color w:val="000000"/>
              </w:rPr>
            </w:pPr>
            <w:del w:id="769" w:author="QIANHUI LI" w:date="2019-11-04T18:07:00Z">
              <w:r w:rsidRPr="00554C49" w:rsidDel="00CA62C6">
                <w:rPr>
                  <w:rFonts w:ascii="Garamond" w:hAnsi="Garamond" w:cs="Calibri"/>
                  <w:color w:val="000000"/>
                </w:rPr>
                <w:delText>2</w:delText>
              </w:r>
            </w:del>
          </w:p>
        </w:tc>
        <w:tc>
          <w:tcPr>
            <w:tcW w:w="819" w:type="dxa"/>
            <w:tcBorders>
              <w:top w:val="nil"/>
              <w:left w:val="nil"/>
              <w:bottom w:val="single" w:sz="4" w:space="0" w:color="auto"/>
              <w:right w:val="nil"/>
            </w:tcBorders>
            <w:shd w:val="clear" w:color="auto" w:fill="auto"/>
            <w:noWrap/>
            <w:vAlign w:val="bottom"/>
            <w:hideMark/>
            <w:tcPrChange w:id="770" w:author="QIANHUI LI" w:date="2019-11-04T18:07:00Z">
              <w:tcPr>
                <w:tcW w:w="819" w:type="dxa"/>
                <w:tcBorders>
                  <w:top w:val="nil"/>
                  <w:left w:val="nil"/>
                  <w:bottom w:val="single" w:sz="4" w:space="0" w:color="auto"/>
                  <w:right w:val="nil"/>
                </w:tcBorders>
                <w:shd w:val="clear" w:color="auto" w:fill="auto"/>
                <w:noWrap/>
                <w:vAlign w:val="bottom"/>
                <w:hideMark/>
              </w:tcPr>
            </w:tcPrChange>
          </w:tcPr>
          <w:p w14:paraId="724BC330" w14:textId="5FE481D5" w:rsidR="00E24C84" w:rsidRPr="00554C49" w:rsidDel="00CA62C6" w:rsidRDefault="00E24C84" w:rsidP="00C543C4">
            <w:pPr>
              <w:jc w:val="center"/>
              <w:rPr>
                <w:del w:id="771" w:author="QIANHUI LI" w:date="2019-11-04T18:07:00Z"/>
                <w:rFonts w:ascii="Garamond" w:hAnsi="Garamond" w:cs="Calibri"/>
                <w:color w:val="000000"/>
              </w:rPr>
            </w:pPr>
            <w:del w:id="772" w:author="QIANHUI LI" w:date="2019-11-04T18:07:00Z">
              <w:r w:rsidRPr="00554C49" w:rsidDel="00CA62C6">
                <w:rPr>
                  <w:rFonts w:ascii="Garamond" w:hAnsi="Garamond" w:cs="Calibri"/>
                  <w:color w:val="000000"/>
                </w:rPr>
                <w:delText>8553</w:delText>
              </w:r>
            </w:del>
          </w:p>
        </w:tc>
        <w:tc>
          <w:tcPr>
            <w:tcW w:w="1010" w:type="dxa"/>
            <w:tcBorders>
              <w:top w:val="nil"/>
              <w:left w:val="single" w:sz="4" w:space="0" w:color="auto"/>
              <w:bottom w:val="nil"/>
              <w:right w:val="nil"/>
            </w:tcBorders>
            <w:shd w:val="clear" w:color="auto" w:fill="auto"/>
            <w:noWrap/>
            <w:vAlign w:val="bottom"/>
            <w:hideMark/>
            <w:tcPrChange w:id="773" w:author="QIANHUI LI" w:date="2019-11-04T18:07:00Z">
              <w:tcPr>
                <w:tcW w:w="1010" w:type="dxa"/>
                <w:tcBorders>
                  <w:top w:val="nil"/>
                  <w:left w:val="single" w:sz="4" w:space="0" w:color="auto"/>
                  <w:bottom w:val="nil"/>
                  <w:right w:val="nil"/>
                </w:tcBorders>
                <w:shd w:val="clear" w:color="auto" w:fill="auto"/>
                <w:noWrap/>
                <w:vAlign w:val="bottom"/>
                <w:hideMark/>
              </w:tcPr>
            </w:tcPrChange>
          </w:tcPr>
          <w:p w14:paraId="5F8BF861" w14:textId="6119C37B" w:rsidR="00E24C84" w:rsidRPr="00554C49" w:rsidDel="00CA62C6" w:rsidRDefault="00E24C84" w:rsidP="00C543C4">
            <w:pPr>
              <w:jc w:val="center"/>
              <w:rPr>
                <w:del w:id="774" w:author="QIANHUI LI" w:date="2019-11-04T18:07:00Z"/>
                <w:rFonts w:ascii="Garamond" w:hAnsi="Garamond" w:cs="Calibri"/>
                <w:color w:val="000000"/>
              </w:rPr>
            </w:pPr>
            <w:del w:id="775" w:author="QIANHUI LI" w:date="2019-11-04T18:07:00Z">
              <w:r w:rsidRPr="00554C49" w:rsidDel="00CA62C6">
                <w:rPr>
                  <w:rFonts w:ascii="Garamond" w:hAnsi="Garamond" w:cs="Calibri"/>
                  <w:color w:val="000000"/>
                </w:rPr>
                <w:delText>8555</w:delText>
              </w:r>
            </w:del>
          </w:p>
        </w:tc>
      </w:tr>
      <w:tr w:rsidR="00E24C84" w:rsidRPr="002B53C9" w:rsidDel="00CA62C6" w14:paraId="52F76ADB" w14:textId="77B3B853" w:rsidTr="00CA62C6">
        <w:trPr>
          <w:trHeight w:val="320"/>
          <w:jc w:val="center"/>
          <w:del w:id="776" w:author="QIANHUI LI" w:date="2019-11-04T18:07:00Z"/>
          <w:trPrChange w:id="777" w:author="QIANHUI LI" w:date="2019-11-04T18:07:00Z">
            <w:trPr>
              <w:trHeight w:val="320"/>
              <w:jc w:val="center"/>
            </w:trPr>
          </w:trPrChange>
        </w:trPr>
        <w:tc>
          <w:tcPr>
            <w:tcW w:w="2203" w:type="dxa"/>
            <w:gridSpan w:val="2"/>
            <w:tcBorders>
              <w:top w:val="nil"/>
              <w:left w:val="nil"/>
              <w:bottom w:val="double" w:sz="6" w:space="0" w:color="auto"/>
              <w:right w:val="nil"/>
            </w:tcBorders>
            <w:shd w:val="clear" w:color="auto" w:fill="auto"/>
            <w:noWrap/>
            <w:vAlign w:val="bottom"/>
            <w:hideMark/>
            <w:tcPrChange w:id="778" w:author="QIANHUI LI" w:date="2019-11-04T18:07:00Z">
              <w:tcPr>
                <w:tcW w:w="2203" w:type="dxa"/>
                <w:gridSpan w:val="2"/>
                <w:tcBorders>
                  <w:top w:val="nil"/>
                  <w:left w:val="nil"/>
                  <w:bottom w:val="double" w:sz="6" w:space="0" w:color="auto"/>
                  <w:right w:val="nil"/>
                </w:tcBorders>
                <w:shd w:val="clear" w:color="auto" w:fill="auto"/>
                <w:noWrap/>
                <w:vAlign w:val="bottom"/>
                <w:hideMark/>
              </w:tcPr>
            </w:tcPrChange>
          </w:tcPr>
          <w:p w14:paraId="69DA671B" w14:textId="482A7C37" w:rsidR="00E24C84" w:rsidRPr="002B53C9" w:rsidDel="00CA62C6" w:rsidRDefault="00E24C84" w:rsidP="00C543C4">
            <w:pPr>
              <w:rPr>
                <w:del w:id="779" w:author="QIANHUI LI" w:date="2019-11-04T18:07:00Z"/>
                <w:rFonts w:ascii="Garamond" w:hAnsi="Garamond" w:cs="Calibri"/>
                <w:color w:val="000000"/>
              </w:rPr>
            </w:pPr>
            <w:del w:id="780" w:author="QIANHUI LI" w:date="2019-11-04T18:07:00Z">
              <w:r w:rsidRPr="002B53C9" w:rsidDel="00CA62C6">
                <w:rPr>
                  <w:rFonts w:ascii="Garamond" w:hAnsi="Garamond" w:cs="Calibri"/>
                  <w:color w:val="000000"/>
                </w:rPr>
                <w:delText> </w:delText>
              </w:r>
            </w:del>
          </w:p>
        </w:tc>
        <w:tc>
          <w:tcPr>
            <w:tcW w:w="829" w:type="dxa"/>
            <w:gridSpan w:val="2"/>
            <w:tcBorders>
              <w:top w:val="nil"/>
              <w:left w:val="nil"/>
              <w:bottom w:val="double" w:sz="6" w:space="0" w:color="auto"/>
              <w:right w:val="single" w:sz="4" w:space="0" w:color="auto"/>
            </w:tcBorders>
            <w:shd w:val="clear" w:color="auto" w:fill="auto"/>
            <w:noWrap/>
            <w:vAlign w:val="bottom"/>
            <w:hideMark/>
            <w:tcPrChange w:id="781" w:author="QIANHUI LI" w:date="2019-11-04T18:07:00Z">
              <w:tcPr>
                <w:tcW w:w="829" w:type="dxa"/>
                <w:gridSpan w:val="2"/>
                <w:tcBorders>
                  <w:top w:val="nil"/>
                  <w:left w:val="nil"/>
                  <w:bottom w:val="double" w:sz="6" w:space="0" w:color="auto"/>
                  <w:right w:val="single" w:sz="4" w:space="0" w:color="auto"/>
                </w:tcBorders>
                <w:shd w:val="clear" w:color="auto" w:fill="auto"/>
                <w:noWrap/>
                <w:vAlign w:val="bottom"/>
                <w:hideMark/>
              </w:tcPr>
            </w:tcPrChange>
          </w:tcPr>
          <w:p w14:paraId="7AB25E95" w14:textId="1E4C5F48" w:rsidR="00E24C84" w:rsidRPr="00554C49" w:rsidDel="00CA62C6" w:rsidRDefault="00E24C84" w:rsidP="00C543C4">
            <w:pPr>
              <w:jc w:val="center"/>
              <w:rPr>
                <w:del w:id="782" w:author="QIANHUI LI" w:date="2019-11-04T18:07:00Z"/>
                <w:rFonts w:ascii="Garamond" w:hAnsi="Garamond" w:cs="Calibri"/>
                <w:color w:val="000000"/>
              </w:rPr>
            </w:pPr>
            <w:del w:id="783" w:author="QIANHUI LI" w:date="2019-11-04T18:07:00Z">
              <w:r w:rsidRPr="00554C49" w:rsidDel="00CA62C6">
                <w:rPr>
                  <w:rFonts w:ascii="Garamond" w:hAnsi="Garamond" w:cs="Calibri"/>
                  <w:color w:val="000000"/>
                </w:rPr>
                <w:delText>Total</w:delText>
              </w:r>
            </w:del>
          </w:p>
        </w:tc>
        <w:tc>
          <w:tcPr>
            <w:tcW w:w="819" w:type="dxa"/>
            <w:gridSpan w:val="2"/>
            <w:tcBorders>
              <w:top w:val="nil"/>
              <w:left w:val="nil"/>
              <w:bottom w:val="double" w:sz="6" w:space="0" w:color="auto"/>
              <w:right w:val="nil"/>
            </w:tcBorders>
            <w:shd w:val="clear" w:color="auto" w:fill="auto"/>
            <w:noWrap/>
            <w:vAlign w:val="bottom"/>
            <w:hideMark/>
            <w:tcPrChange w:id="784" w:author="QIANHUI LI" w:date="2019-11-04T18:07:00Z">
              <w:tcPr>
                <w:tcW w:w="819" w:type="dxa"/>
                <w:gridSpan w:val="2"/>
                <w:tcBorders>
                  <w:top w:val="nil"/>
                  <w:left w:val="nil"/>
                  <w:bottom w:val="double" w:sz="6" w:space="0" w:color="auto"/>
                  <w:right w:val="nil"/>
                </w:tcBorders>
                <w:shd w:val="clear" w:color="auto" w:fill="auto"/>
                <w:noWrap/>
                <w:vAlign w:val="bottom"/>
                <w:hideMark/>
              </w:tcPr>
            </w:tcPrChange>
          </w:tcPr>
          <w:p w14:paraId="27E369EC" w14:textId="7FBC1156" w:rsidR="00E24C84" w:rsidRPr="00554C49" w:rsidDel="00CA62C6" w:rsidRDefault="00E24C84" w:rsidP="00C543C4">
            <w:pPr>
              <w:jc w:val="center"/>
              <w:rPr>
                <w:del w:id="785" w:author="QIANHUI LI" w:date="2019-11-04T18:07:00Z"/>
                <w:rFonts w:ascii="Garamond" w:hAnsi="Garamond" w:cs="Calibri"/>
                <w:color w:val="000000"/>
              </w:rPr>
            </w:pPr>
            <w:del w:id="786" w:author="QIANHUI LI" w:date="2019-11-04T18:07:00Z">
              <w:r w:rsidRPr="00554C49" w:rsidDel="00CA62C6">
                <w:rPr>
                  <w:rFonts w:ascii="Garamond" w:hAnsi="Garamond" w:cs="Calibri"/>
                  <w:color w:val="000000"/>
                </w:rPr>
                <w:delText>8625</w:delText>
              </w:r>
            </w:del>
          </w:p>
        </w:tc>
        <w:tc>
          <w:tcPr>
            <w:tcW w:w="819" w:type="dxa"/>
            <w:tcBorders>
              <w:top w:val="nil"/>
              <w:left w:val="nil"/>
              <w:bottom w:val="double" w:sz="6" w:space="0" w:color="auto"/>
              <w:right w:val="single" w:sz="4" w:space="0" w:color="auto"/>
            </w:tcBorders>
            <w:shd w:val="clear" w:color="auto" w:fill="auto"/>
            <w:noWrap/>
            <w:vAlign w:val="bottom"/>
            <w:hideMark/>
            <w:tcPrChange w:id="787" w:author="QIANHUI LI" w:date="2019-11-04T18:07:00Z">
              <w:tcPr>
                <w:tcW w:w="819" w:type="dxa"/>
                <w:tcBorders>
                  <w:top w:val="nil"/>
                  <w:left w:val="nil"/>
                  <w:bottom w:val="double" w:sz="6" w:space="0" w:color="auto"/>
                  <w:right w:val="single" w:sz="4" w:space="0" w:color="auto"/>
                </w:tcBorders>
                <w:shd w:val="clear" w:color="auto" w:fill="auto"/>
                <w:noWrap/>
                <w:vAlign w:val="bottom"/>
                <w:hideMark/>
              </w:tcPr>
            </w:tcPrChange>
          </w:tcPr>
          <w:p w14:paraId="5A635CDF" w14:textId="1A379C27" w:rsidR="00E24C84" w:rsidRPr="00554C49" w:rsidDel="00CA62C6" w:rsidRDefault="00E24C84" w:rsidP="00C543C4">
            <w:pPr>
              <w:jc w:val="center"/>
              <w:rPr>
                <w:del w:id="788" w:author="QIANHUI LI" w:date="2019-11-04T18:07:00Z"/>
                <w:rFonts w:ascii="Garamond" w:hAnsi="Garamond" w:cs="Calibri"/>
                <w:color w:val="000000"/>
              </w:rPr>
            </w:pPr>
            <w:del w:id="789" w:author="QIANHUI LI" w:date="2019-11-04T18:07:00Z">
              <w:r w:rsidRPr="00554C49" w:rsidDel="00CA62C6">
                <w:rPr>
                  <w:rFonts w:ascii="Garamond" w:hAnsi="Garamond" w:cs="Calibri"/>
                  <w:color w:val="000000"/>
                </w:rPr>
                <w:delText>8553</w:delText>
              </w:r>
            </w:del>
          </w:p>
        </w:tc>
        <w:tc>
          <w:tcPr>
            <w:tcW w:w="1010" w:type="dxa"/>
            <w:tcBorders>
              <w:top w:val="single" w:sz="4" w:space="0" w:color="auto"/>
              <w:left w:val="nil"/>
              <w:bottom w:val="double" w:sz="6" w:space="0" w:color="auto"/>
              <w:right w:val="nil"/>
            </w:tcBorders>
            <w:shd w:val="clear" w:color="auto" w:fill="auto"/>
            <w:noWrap/>
            <w:vAlign w:val="bottom"/>
            <w:hideMark/>
            <w:tcPrChange w:id="790" w:author="QIANHUI LI" w:date="2019-11-04T18:07:00Z">
              <w:tcPr>
                <w:tcW w:w="1010" w:type="dxa"/>
                <w:tcBorders>
                  <w:top w:val="single" w:sz="4" w:space="0" w:color="auto"/>
                  <w:left w:val="nil"/>
                  <w:bottom w:val="double" w:sz="6" w:space="0" w:color="auto"/>
                  <w:right w:val="nil"/>
                </w:tcBorders>
                <w:shd w:val="clear" w:color="auto" w:fill="auto"/>
                <w:noWrap/>
                <w:vAlign w:val="bottom"/>
                <w:hideMark/>
              </w:tcPr>
            </w:tcPrChange>
          </w:tcPr>
          <w:p w14:paraId="30EEC48F" w14:textId="38BE4D99" w:rsidR="00E24C84" w:rsidRPr="00554C49" w:rsidDel="00CA62C6" w:rsidRDefault="00E24C84" w:rsidP="00C543C4">
            <w:pPr>
              <w:jc w:val="center"/>
              <w:rPr>
                <w:del w:id="791" w:author="QIANHUI LI" w:date="2019-11-04T18:07:00Z"/>
                <w:rFonts w:ascii="Garamond" w:hAnsi="Garamond" w:cs="Calibri"/>
                <w:color w:val="000000"/>
              </w:rPr>
            </w:pPr>
            <w:del w:id="792" w:author="QIANHUI LI" w:date="2019-11-04T18:07:00Z">
              <w:r w:rsidRPr="00554C49" w:rsidDel="00CA62C6">
                <w:rPr>
                  <w:rFonts w:ascii="Garamond" w:hAnsi="Garamond" w:cs="Calibri"/>
                  <w:color w:val="000000"/>
                </w:rPr>
                <w:delText>17178</w:delText>
              </w:r>
            </w:del>
          </w:p>
        </w:tc>
      </w:tr>
      <w:tr w:rsidR="00E24C84" w:rsidRPr="002B53C9" w:rsidDel="00CA62C6" w14:paraId="63D7A8CB" w14:textId="20B1D2CD" w:rsidTr="00CA62C6">
        <w:trPr>
          <w:trHeight w:val="340"/>
          <w:jc w:val="center"/>
          <w:del w:id="793" w:author="QIANHUI LI" w:date="2019-11-04T18:07:00Z"/>
          <w:trPrChange w:id="794" w:author="QIANHUI LI" w:date="2019-11-04T18:07:00Z">
            <w:trPr>
              <w:trHeight w:val="340"/>
              <w:jc w:val="center"/>
            </w:trPr>
          </w:trPrChange>
        </w:trPr>
        <w:tc>
          <w:tcPr>
            <w:tcW w:w="5680" w:type="dxa"/>
            <w:gridSpan w:val="8"/>
            <w:tcBorders>
              <w:top w:val="nil"/>
              <w:left w:val="nil"/>
              <w:bottom w:val="double" w:sz="6" w:space="0" w:color="auto"/>
              <w:right w:val="nil"/>
            </w:tcBorders>
            <w:shd w:val="clear" w:color="auto" w:fill="auto"/>
            <w:noWrap/>
            <w:vAlign w:val="center"/>
            <w:hideMark/>
            <w:tcPrChange w:id="795" w:author="QIANHUI LI" w:date="2019-11-04T18:07:00Z">
              <w:tcPr>
                <w:tcW w:w="5680" w:type="dxa"/>
                <w:gridSpan w:val="8"/>
                <w:tcBorders>
                  <w:top w:val="nil"/>
                  <w:left w:val="nil"/>
                  <w:bottom w:val="double" w:sz="6" w:space="0" w:color="auto"/>
                  <w:right w:val="nil"/>
                </w:tcBorders>
                <w:shd w:val="clear" w:color="auto" w:fill="auto"/>
                <w:noWrap/>
                <w:vAlign w:val="center"/>
                <w:hideMark/>
              </w:tcPr>
            </w:tcPrChange>
          </w:tcPr>
          <w:p w14:paraId="78CB2347" w14:textId="44B34EE0" w:rsidR="003D5A07" w:rsidRPr="002B53C9" w:rsidDel="00CA62C6" w:rsidRDefault="003D5A07" w:rsidP="00C543C4">
            <w:pPr>
              <w:jc w:val="center"/>
              <w:rPr>
                <w:del w:id="796" w:author="QIANHUI LI" w:date="2019-11-04T18:07:00Z"/>
                <w:rFonts w:ascii="Garamond" w:hAnsi="Garamond" w:cs="Calibri"/>
                <w:color w:val="000000"/>
                <w:rPrChange w:id="797" w:author="QIANHUI LI" w:date="2019-11-06T22:12:00Z">
                  <w:rPr>
                    <w:del w:id="798" w:author="QIANHUI LI" w:date="2019-11-04T18:07:00Z"/>
                    <w:rFonts w:ascii="Garamond" w:hAnsi="Garamond" w:cs="Calibri"/>
                    <w:b/>
                    <w:bCs/>
                    <w:color w:val="000000"/>
                  </w:rPr>
                </w:rPrChange>
              </w:rPr>
            </w:pPr>
          </w:p>
          <w:p w14:paraId="24156530" w14:textId="5FDC478D" w:rsidR="00E24C84" w:rsidRPr="002B53C9" w:rsidDel="00CA62C6" w:rsidRDefault="00E24C84" w:rsidP="00C543C4">
            <w:pPr>
              <w:jc w:val="center"/>
              <w:rPr>
                <w:del w:id="799" w:author="QIANHUI LI" w:date="2019-11-04T18:07:00Z"/>
                <w:rFonts w:ascii="Garamond" w:hAnsi="Garamond" w:cs="Calibri"/>
                <w:color w:val="000000"/>
                <w:rPrChange w:id="800" w:author="QIANHUI LI" w:date="2019-11-06T22:12:00Z">
                  <w:rPr>
                    <w:del w:id="801" w:author="QIANHUI LI" w:date="2019-11-04T18:07:00Z"/>
                    <w:rFonts w:ascii="Garamond" w:hAnsi="Garamond" w:cs="Calibri"/>
                    <w:b/>
                    <w:bCs/>
                    <w:color w:val="000000"/>
                  </w:rPr>
                </w:rPrChange>
              </w:rPr>
            </w:pPr>
            <w:del w:id="802" w:author="QIANHUI LI" w:date="2019-11-04T18:07:00Z">
              <w:r w:rsidRPr="002B53C9" w:rsidDel="00CA62C6">
                <w:rPr>
                  <w:rFonts w:ascii="Garamond" w:hAnsi="Garamond" w:cs="Calibri"/>
                  <w:color w:val="000000"/>
                  <w:rPrChange w:id="803" w:author="QIANHUI LI" w:date="2019-11-06T22:12:00Z">
                    <w:rPr>
                      <w:rFonts w:ascii="Garamond" w:hAnsi="Garamond" w:cs="Calibri"/>
                      <w:b/>
                      <w:bCs/>
                      <w:color w:val="000000"/>
                    </w:rPr>
                  </w:rPrChange>
                </w:rPr>
                <w:delText>Table--Confusion matrix of RF with training data</w:delText>
              </w:r>
            </w:del>
          </w:p>
        </w:tc>
      </w:tr>
      <w:tr w:rsidR="00E24C84" w:rsidRPr="002B53C9" w:rsidDel="00CA62C6" w14:paraId="093AD9BA" w14:textId="550D31B8" w:rsidTr="00CA62C6">
        <w:trPr>
          <w:trHeight w:val="320"/>
          <w:jc w:val="center"/>
          <w:del w:id="804" w:author="QIANHUI LI" w:date="2019-11-04T18:07:00Z"/>
          <w:trPrChange w:id="805" w:author="QIANHUI LI" w:date="2019-11-04T18:07:00Z">
            <w:trPr>
              <w:trHeight w:val="320"/>
              <w:jc w:val="center"/>
            </w:trPr>
          </w:trPrChange>
        </w:trPr>
        <w:tc>
          <w:tcPr>
            <w:tcW w:w="2203" w:type="dxa"/>
            <w:gridSpan w:val="2"/>
            <w:tcBorders>
              <w:top w:val="nil"/>
              <w:left w:val="nil"/>
              <w:bottom w:val="nil"/>
              <w:right w:val="nil"/>
            </w:tcBorders>
            <w:shd w:val="clear" w:color="auto" w:fill="auto"/>
            <w:noWrap/>
            <w:vAlign w:val="bottom"/>
            <w:hideMark/>
            <w:tcPrChange w:id="806" w:author="QIANHUI LI" w:date="2019-11-04T18:07:00Z">
              <w:tcPr>
                <w:tcW w:w="2203" w:type="dxa"/>
                <w:gridSpan w:val="2"/>
                <w:tcBorders>
                  <w:top w:val="nil"/>
                  <w:left w:val="nil"/>
                  <w:bottom w:val="nil"/>
                  <w:right w:val="nil"/>
                </w:tcBorders>
                <w:shd w:val="clear" w:color="auto" w:fill="auto"/>
                <w:noWrap/>
                <w:vAlign w:val="bottom"/>
                <w:hideMark/>
              </w:tcPr>
            </w:tcPrChange>
          </w:tcPr>
          <w:p w14:paraId="63736316" w14:textId="60F0CF7F" w:rsidR="00E24C84" w:rsidRPr="002B53C9" w:rsidDel="00CA62C6" w:rsidRDefault="00E24C84" w:rsidP="00C543C4">
            <w:pPr>
              <w:jc w:val="center"/>
              <w:rPr>
                <w:del w:id="807" w:author="QIANHUI LI" w:date="2019-11-04T18:07:00Z"/>
                <w:rFonts w:ascii="Garamond" w:hAnsi="Garamond" w:cs="Calibri"/>
                <w:color w:val="000000"/>
                <w:rPrChange w:id="808" w:author="QIANHUI LI" w:date="2019-11-06T22:12:00Z">
                  <w:rPr>
                    <w:del w:id="809" w:author="QIANHUI LI" w:date="2019-11-04T18:07:00Z"/>
                    <w:rFonts w:ascii="Garamond" w:hAnsi="Garamond" w:cs="Calibri"/>
                    <w:b/>
                    <w:bCs/>
                    <w:color w:val="000000"/>
                  </w:rPr>
                </w:rPrChange>
              </w:rPr>
            </w:pPr>
          </w:p>
        </w:tc>
        <w:tc>
          <w:tcPr>
            <w:tcW w:w="829" w:type="dxa"/>
            <w:gridSpan w:val="2"/>
            <w:tcBorders>
              <w:top w:val="nil"/>
              <w:left w:val="nil"/>
              <w:bottom w:val="nil"/>
              <w:right w:val="nil"/>
            </w:tcBorders>
            <w:shd w:val="clear" w:color="auto" w:fill="auto"/>
            <w:noWrap/>
            <w:vAlign w:val="bottom"/>
            <w:hideMark/>
            <w:tcPrChange w:id="810" w:author="QIANHUI LI" w:date="2019-11-04T18:07:00Z">
              <w:tcPr>
                <w:tcW w:w="829" w:type="dxa"/>
                <w:gridSpan w:val="2"/>
                <w:tcBorders>
                  <w:top w:val="nil"/>
                  <w:left w:val="nil"/>
                  <w:bottom w:val="nil"/>
                  <w:right w:val="nil"/>
                </w:tcBorders>
                <w:shd w:val="clear" w:color="auto" w:fill="auto"/>
                <w:noWrap/>
                <w:vAlign w:val="bottom"/>
                <w:hideMark/>
              </w:tcPr>
            </w:tcPrChange>
          </w:tcPr>
          <w:p w14:paraId="5CAD400C" w14:textId="115530DA" w:rsidR="00E24C84" w:rsidRPr="002B53C9" w:rsidDel="00CA62C6" w:rsidRDefault="00E24C84" w:rsidP="00C543C4">
            <w:pPr>
              <w:rPr>
                <w:del w:id="811" w:author="QIANHUI LI" w:date="2019-11-04T18:07:00Z"/>
                <w:rFonts w:ascii="Garamond" w:hAnsi="Garamond"/>
              </w:rPr>
            </w:pPr>
          </w:p>
        </w:tc>
        <w:tc>
          <w:tcPr>
            <w:tcW w:w="2648" w:type="dxa"/>
            <w:gridSpan w:val="4"/>
            <w:tcBorders>
              <w:top w:val="nil"/>
              <w:left w:val="single" w:sz="4" w:space="0" w:color="auto"/>
              <w:bottom w:val="nil"/>
              <w:right w:val="nil"/>
            </w:tcBorders>
            <w:shd w:val="clear" w:color="auto" w:fill="auto"/>
            <w:noWrap/>
            <w:vAlign w:val="bottom"/>
            <w:hideMark/>
            <w:tcPrChange w:id="812" w:author="QIANHUI LI" w:date="2019-11-04T18:07:00Z">
              <w:tcPr>
                <w:tcW w:w="2648" w:type="dxa"/>
                <w:gridSpan w:val="4"/>
                <w:tcBorders>
                  <w:top w:val="nil"/>
                  <w:left w:val="single" w:sz="4" w:space="0" w:color="auto"/>
                  <w:bottom w:val="nil"/>
                  <w:right w:val="nil"/>
                </w:tcBorders>
                <w:shd w:val="clear" w:color="auto" w:fill="auto"/>
                <w:noWrap/>
                <w:vAlign w:val="bottom"/>
                <w:hideMark/>
              </w:tcPr>
            </w:tcPrChange>
          </w:tcPr>
          <w:p w14:paraId="7D7EEC44" w14:textId="3033FA11" w:rsidR="00E24C84" w:rsidRPr="00554C49" w:rsidDel="00CA62C6" w:rsidRDefault="00E24C84" w:rsidP="00C543C4">
            <w:pPr>
              <w:jc w:val="center"/>
              <w:rPr>
                <w:del w:id="813" w:author="QIANHUI LI" w:date="2019-11-04T18:07:00Z"/>
                <w:rFonts w:ascii="Garamond" w:hAnsi="Garamond" w:cs="Calibri"/>
                <w:color w:val="000000"/>
              </w:rPr>
            </w:pPr>
            <w:del w:id="814" w:author="QIANHUI LI" w:date="2019-11-04T18:07:00Z">
              <w:r w:rsidRPr="002B53C9" w:rsidDel="00CA62C6">
                <w:rPr>
                  <w:rFonts w:ascii="Garamond" w:hAnsi="Garamond" w:cs="Calibri"/>
                  <w:color w:val="000000"/>
                </w:rPr>
                <w:delText>Predicted sub</w:delText>
              </w:r>
              <w:r w:rsidRPr="00554C49" w:rsidDel="00CA62C6">
                <w:rPr>
                  <w:rFonts w:ascii="Garamond" w:hAnsi="Garamond" w:cs="Calibri"/>
                  <w:color w:val="000000"/>
                </w:rPr>
                <w:delText>scription status</w:delText>
              </w:r>
            </w:del>
          </w:p>
        </w:tc>
      </w:tr>
      <w:tr w:rsidR="00E24C84" w:rsidRPr="002B53C9" w:rsidDel="00CA62C6" w14:paraId="1B3EC645" w14:textId="1C7D2F14" w:rsidTr="00CA62C6">
        <w:trPr>
          <w:trHeight w:val="300"/>
          <w:jc w:val="center"/>
          <w:del w:id="815" w:author="QIANHUI LI" w:date="2019-11-04T18:07:00Z"/>
          <w:trPrChange w:id="816" w:author="QIANHUI LI" w:date="2019-11-04T18:07:00Z">
            <w:trPr>
              <w:trHeight w:val="300"/>
              <w:jc w:val="center"/>
            </w:trPr>
          </w:trPrChange>
        </w:trPr>
        <w:tc>
          <w:tcPr>
            <w:tcW w:w="2203" w:type="dxa"/>
            <w:gridSpan w:val="2"/>
            <w:tcBorders>
              <w:top w:val="nil"/>
              <w:left w:val="nil"/>
              <w:bottom w:val="single" w:sz="4" w:space="0" w:color="auto"/>
              <w:right w:val="nil"/>
            </w:tcBorders>
            <w:shd w:val="clear" w:color="auto" w:fill="auto"/>
            <w:noWrap/>
            <w:vAlign w:val="bottom"/>
            <w:hideMark/>
            <w:tcPrChange w:id="817" w:author="QIANHUI LI" w:date="2019-11-04T18:07:00Z">
              <w:tcPr>
                <w:tcW w:w="2203" w:type="dxa"/>
                <w:gridSpan w:val="2"/>
                <w:tcBorders>
                  <w:top w:val="nil"/>
                  <w:left w:val="nil"/>
                  <w:bottom w:val="single" w:sz="4" w:space="0" w:color="auto"/>
                  <w:right w:val="nil"/>
                </w:tcBorders>
                <w:shd w:val="clear" w:color="auto" w:fill="auto"/>
                <w:noWrap/>
                <w:vAlign w:val="bottom"/>
                <w:hideMark/>
              </w:tcPr>
            </w:tcPrChange>
          </w:tcPr>
          <w:p w14:paraId="31BF7323" w14:textId="0F71BD34" w:rsidR="00E24C84" w:rsidRPr="002B53C9" w:rsidDel="00CA62C6" w:rsidRDefault="00E24C84" w:rsidP="00C543C4">
            <w:pPr>
              <w:rPr>
                <w:del w:id="818" w:author="QIANHUI LI" w:date="2019-11-04T18:07:00Z"/>
                <w:rFonts w:ascii="Garamond" w:hAnsi="Garamond" w:cs="Calibri"/>
                <w:color w:val="000000"/>
              </w:rPr>
            </w:pPr>
            <w:del w:id="819" w:author="QIANHUI LI" w:date="2019-11-04T18:07:00Z">
              <w:r w:rsidRPr="002B53C9" w:rsidDel="00CA62C6">
                <w:rPr>
                  <w:rFonts w:ascii="Garamond" w:hAnsi="Garamond" w:cs="Calibri"/>
                  <w:color w:val="000000"/>
                </w:rPr>
                <w:delText> </w:delText>
              </w:r>
            </w:del>
          </w:p>
        </w:tc>
        <w:tc>
          <w:tcPr>
            <w:tcW w:w="829" w:type="dxa"/>
            <w:gridSpan w:val="2"/>
            <w:tcBorders>
              <w:top w:val="nil"/>
              <w:left w:val="nil"/>
              <w:bottom w:val="single" w:sz="4" w:space="0" w:color="auto"/>
              <w:right w:val="nil"/>
            </w:tcBorders>
            <w:shd w:val="clear" w:color="auto" w:fill="auto"/>
            <w:noWrap/>
            <w:vAlign w:val="bottom"/>
            <w:hideMark/>
            <w:tcPrChange w:id="820" w:author="QIANHUI LI" w:date="2019-11-04T18:07:00Z">
              <w:tcPr>
                <w:tcW w:w="829" w:type="dxa"/>
                <w:gridSpan w:val="2"/>
                <w:tcBorders>
                  <w:top w:val="nil"/>
                  <w:left w:val="nil"/>
                  <w:bottom w:val="single" w:sz="4" w:space="0" w:color="auto"/>
                  <w:right w:val="nil"/>
                </w:tcBorders>
                <w:shd w:val="clear" w:color="auto" w:fill="auto"/>
                <w:noWrap/>
                <w:vAlign w:val="bottom"/>
                <w:hideMark/>
              </w:tcPr>
            </w:tcPrChange>
          </w:tcPr>
          <w:p w14:paraId="18B0D2E5" w14:textId="1764DAD7" w:rsidR="00E24C84" w:rsidRPr="00554C49" w:rsidDel="00CA62C6" w:rsidRDefault="00E24C84" w:rsidP="00C543C4">
            <w:pPr>
              <w:rPr>
                <w:del w:id="821" w:author="QIANHUI LI" w:date="2019-11-04T18:07:00Z"/>
                <w:rFonts w:ascii="Garamond" w:hAnsi="Garamond" w:cs="Calibri"/>
                <w:color w:val="000000"/>
              </w:rPr>
            </w:pPr>
            <w:del w:id="822" w:author="QIANHUI LI" w:date="2019-11-04T18:07:00Z">
              <w:r w:rsidRPr="00554C49" w:rsidDel="00CA62C6">
                <w:rPr>
                  <w:rFonts w:ascii="Garamond" w:hAnsi="Garamond" w:cs="Calibri"/>
                  <w:color w:val="000000"/>
                </w:rPr>
                <w:delText> </w:delText>
              </w:r>
            </w:del>
          </w:p>
        </w:tc>
        <w:tc>
          <w:tcPr>
            <w:tcW w:w="819" w:type="dxa"/>
            <w:gridSpan w:val="2"/>
            <w:tcBorders>
              <w:top w:val="nil"/>
              <w:left w:val="single" w:sz="4" w:space="0" w:color="auto"/>
              <w:bottom w:val="single" w:sz="4" w:space="0" w:color="auto"/>
              <w:right w:val="nil"/>
            </w:tcBorders>
            <w:shd w:val="clear" w:color="auto" w:fill="auto"/>
            <w:noWrap/>
            <w:vAlign w:val="bottom"/>
            <w:hideMark/>
            <w:tcPrChange w:id="823" w:author="QIANHUI LI" w:date="2019-11-04T18:07:00Z">
              <w:tcPr>
                <w:tcW w:w="819" w:type="dxa"/>
                <w:gridSpan w:val="2"/>
                <w:tcBorders>
                  <w:top w:val="nil"/>
                  <w:left w:val="single" w:sz="4" w:space="0" w:color="auto"/>
                  <w:bottom w:val="single" w:sz="4" w:space="0" w:color="auto"/>
                  <w:right w:val="nil"/>
                </w:tcBorders>
                <w:shd w:val="clear" w:color="auto" w:fill="auto"/>
                <w:noWrap/>
                <w:vAlign w:val="bottom"/>
                <w:hideMark/>
              </w:tcPr>
            </w:tcPrChange>
          </w:tcPr>
          <w:p w14:paraId="5297521D" w14:textId="223203DE" w:rsidR="00E24C84" w:rsidRPr="00554C49" w:rsidDel="00CA62C6" w:rsidRDefault="00E24C84" w:rsidP="00C543C4">
            <w:pPr>
              <w:jc w:val="center"/>
              <w:rPr>
                <w:del w:id="824" w:author="QIANHUI LI" w:date="2019-11-04T18:07:00Z"/>
                <w:rFonts w:ascii="Garamond" w:hAnsi="Garamond" w:cs="Calibri"/>
                <w:color w:val="000000"/>
              </w:rPr>
            </w:pPr>
            <w:del w:id="825" w:author="QIANHUI LI" w:date="2019-11-04T18:07:00Z">
              <w:r w:rsidRPr="00554C49" w:rsidDel="00CA62C6">
                <w:rPr>
                  <w:rFonts w:ascii="Garamond" w:hAnsi="Garamond" w:cs="Calibri"/>
                  <w:color w:val="000000"/>
                </w:rPr>
                <w:delText>No</w:delText>
              </w:r>
            </w:del>
          </w:p>
        </w:tc>
        <w:tc>
          <w:tcPr>
            <w:tcW w:w="819" w:type="dxa"/>
            <w:tcBorders>
              <w:top w:val="nil"/>
              <w:left w:val="nil"/>
              <w:bottom w:val="single" w:sz="4" w:space="0" w:color="auto"/>
              <w:right w:val="nil"/>
            </w:tcBorders>
            <w:shd w:val="clear" w:color="auto" w:fill="auto"/>
            <w:noWrap/>
            <w:vAlign w:val="bottom"/>
            <w:hideMark/>
            <w:tcPrChange w:id="826" w:author="QIANHUI LI" w:date="2019-11-04T18:07:00Z">
              <w:tcPr>
                <w:tcW w:w="819" w:type="dxa"/>
                <w:tcBorders>
                  <w:top w:val="nil"/>
                  <w:left w:val="nil"/>
                  <w:bottom w:val="single" w:sz="4" w:space="0" w:color="auto"/>
                  <w:right w:val="nil"/>
                </w:tcBorders>
                <w:shd w:val="clear" w:color="auto" w:fill="auto"/>
                <w:noWrap/>
                <w:vAlign w:val="bottom"/>
                <w:hideMark/>
              </w:tcPr>
            </w:tcPrChange>
          </w:tcPr>
          <w:p w14:paraId="123601D9" w14:textId="51ED3AD4" w:rsidR="00E24C84" w:rsidRPr="00554C49" w:rsidDel="00CA62C6" w:rsidRDefault="00E24C84" w:rsidP="00C543C4">
            <w:pPr>
              <w:jc w:val="center"/>
              <w:rPr>
                <w:del w:id="827" w:author="QIANHUI LI" w:date="2019-11-04T18:07:00Z"/>
                <w:rFonts w:ascii="Garamond" w:hAnsi="Garamond" w:cs="Calibri"/>
                <w:color w:val="000000"/>
              </w:rPr>
            </w:pPr>
            <w:del w:id="828" w:author="QIANHUI LI" w:date="2019-11-04T18:07:00Z">
              <w:r w:rsidRPr="00554C49" w:rsidDel="00CA62C6">
                <w:rPr>
                  <w:rFonts w:ascii="Garamond" w:hAnsi="Garamond" w:cs="Calibri"/>
                  <w:color w:val="000000"/>
                </w:rPr>
                <w:delText>Yes</w:delText>
              </w:r>
            </w:del>
          </w:p>
        </w:tc>
        <w:tc>
          <w:tcPr>
            <w:tcW w:w="1010" w:type="dxa"/>
            <w:tcBorders>
              <w:top w:val="nil"/>
              <w:left w:val="single" w:sz="4" w:space="0" w:color="auto"/>
              <w:bottom w:val="single" w:sz="4" w:space="0" w:color="auto"/>
              <w:right w:val="nil"/>
            </w:tcBorders>
            <w:shd w:val="clear" w:color="auto" w:fill="auto"/>
            <w:noWrap/>
            <w:vAlign w:val="bottom"/>
            <w:hideMark/>
            <w:tcPrChange w:id="829" w:author="QIANHUI LI" w:date="2019-11-04T18:07:00Z">
              <w:tcPr>
                <w:tcW w:w="1010" w:type="dxa"/>
                <w:tcBorders>
                  <w:top w:val="nil"/>
                  <w:left w:val="single" w:sz="4" w:space="0" w:color="auto"/>
                  <w:bottom w:val="single" w:sz="4" w:space="0" w:color="auto"/>
                  <w:right w:val="nil"/>
                </w:tcBorders>
                <w:shd w:val="clear" w:color="auto" w:fill="auto"/>
                <w:noWrap/>
                <w:vAlign w:val="bottom"/>
                <w:hideMark/>
              </w:tcPr>
            </w:tcPrChange>
          </w:tcPr>
          <w:p w14:paraId="3CF1971B" w14:textId="57D188E2" w:rsidR="00E24C84" w:rsidRPr="00554C49" w:rsidDel="00CA62C6" w:rsidRDefault="00E24C84" w:rsidP="00C543C4">
            <w:pPr>
              <w:jc w:val="center"/>
              <w:rPr>
                <w:del w:id="830" w:author="QIANHUI LI" w:date="2019-11-04T18:07:00Z"/>
                <w:rFonts w:ascii="Garamond" w:hAnsi="Garamond" w:cs="Calibri"/>
                <w:color w:val="000000"/>
              </w:rPr>
            </w:pPr>
            <w:del w:id="831" w:author="QIANHUI LI" w:date="2019-11-04T18:07:00Z">
              <w:r w:rsidRPr="00554C49" w:rsidDel="00CA62C6">
                <w:rPr>
                  <w:rFonts w:ascii="Garamond" w:hAnsi="Garamond" w:cs="Calibri"/>
                  <w:color w:val="000000"/>
                </w:rPr>
                <w:delText>Total</w:delText>
              </w:r>
            </w:del>
          </w:p>
        </w:tc>
      </w:tr>
      <w:tr w:rsidR="00E24C84" w:rsidRPr="002B53C9" w:rsidDel="00CA62C6" w14:paraId="3ED2C3C8" w14:textId="1756EE46" w:rsidTr="00CA62C6">
        <w:trPr>
          <w:trHeight w:val="480"/>
          <w:jc w:val="center"/>
          <w:del w:id="832" w:author="QIANHUI LI" w:date="2019-11-04T18:07:00Z"/>
          <w:trPrChange w:id="833" w:author="QIANHUI LI" w:date="2019-11-04T18:07:00Z">
            <w:trPr>
              <w:trHeight w:val="480"/>
              <w:jc w:val="center"/>
            </w:trPr>
          </w:trPrChange>
        </w:trPr>
        <w:tc>
          <w:tcPr>
            <w:tcW w:w="2203" w:type="dxa"/>
            <w:gridSpan w:val="2"/>
            <w:vMerge w:val="restart"/>
            <w:tcBorders>
              <w:top w:val="nil"/>
              <w:left w:val="nil"/>
              <w:bottom w:val="nil"/>
              <w:right w:val="nil"/>
            </w:tcBorders>
            <w:shd w:val="clear" w:color="auto" w:fill="auto"/>
            <w:vAlign w:val="center"/>
            <w:hideMark/>
            <w:tcPrChange w:id="834" w:author="QIANHUI LI" w:date="2019-11-04T18:07:00Z">
              <w:tcPr>
                <w:tcW w:w="2203" w:type="dxa"/>
                <w:gridSpan w:val="2"/>
                <w:vMerge w:val="restart"/>
                <w:tcBorders>
                  <w:top w:val="nil"/>
                  <w:left w:val="nil"/>
                  <w:bottom w:val="nil"/>
                  <w:right w:val="nil"/>
                </w:tcBorders>
                <w:shd w:val="clear" w:color="auto" w:fill="auto"/>
                <w:vAlign w:val="center"/>
                <w:hideMark/>
              </w:tcPr>
            </w:tcPrChange>
          </w:tcPr>
          <w:p w14:paraId="52490847" w14:textId="22061C03" w:rsidR="00E24C84" w:rsidRPr="002B53C9" w:rsidDel="00CA62C6" w:rsidRDefault="00E24C84" w:rsidP="00C543C4">
            <w:pPr>
              <w:jc w:val="center"/>
              <w:rPr>
                <w:del w:id="835" w:author="QIANHUI LI" w:date="2019-11-04T18:07:00Z"/>
                <w:rFonts w:ascii="Garamond" w:hAnsi="Garamond" w:cs="Calibri"/>
                <w:color w:val="000000"/>
              </w:rPr>
            </w:pPr>
            <w:del w:id="836" w:author="QIANHUI LI" w:date="2019-11-04T18:07:00Z">
              <w:r w:rsidRPr="002B53C9" w:rsidDel="00CA62C6">
                <w:rPr>
                  <w:rFonts w:ascii="Garamond" w:hAnsi="Garamond" w:cs="Calibri"/>
                  <w:color w:val="000000"/>
                </w:rPr>
                <w:delText>True subscription status</w:delText>
              </w:r>
            </w:del>
          </w:p>
        </w:tc>
        <w:tc>
          <w:tcPr>
            <w:tcW w:w="829" w:type="dxa"/>
            <w:gridSpan w:val="2"/>
            <w:tcBorders>
              <w:top w:val="nil"/>
              <w:left w:val="nil"/>
              <w:bottom w:val="nil"/>
              <w:right w:val="nil"/>
            </w:tcBorders>
            <w:shd w:val="clear" w:color="auto" w:fill="auto"/>
            <w:noWrap/>
            <w:vAlign w:val="bottom"/>
            <w:hideMark/>
            <w:tcPrChange w:id="837" w:author="QIANHUI LI" w:date="2019-11-04T18:07:00Z">
              <w:tcPr>
                <w:tcW w:w="829" w:type="dxa"/>
                <w:gridSpan w:val="2"/>
                <w:tcBorders>
                  <w:top w:val="nil"/>
                  <w:left w:val="nil"/>
                  <w:bottom w:val="nil"/>
                  <w:right w:val="nil"/>
                </w:tcBorders>
                <w:shd w:val="clear" w:color="auto" w:fill="auto"/>
                <w:noWrap/>
                <w:vAlign w:val="bottom"/>
                <w:hideMark/>
              </w:tcPr>
            </w:tcPrChange>
          </w:tcPr>
          <w:p w14:paraId="56CF6302" w14:textId="03DF49FE" w:rsidR="00E24C84" w:rsidRPr="00554C49" w:rsidDel="00CA62C6" w:rsidRDefault="00E24C84" w:rsidP="00C543C4">
            <w:pPr>
              <w:jc w:val="center"/>
              <w:rPr>
                <w:del w:id="838" w:author="QIANHUI LI" w:date="2019-11-04T18:07:00Z"/>
                <w:rFonts w:ascii="Garamond" w:hAnsi="Garamond" w:cs="Calibri"/>
                <w:color w:val="000000"/>
              </w:rPr>
            </w:pPr>
            <w:del w:id="839" w:author="QIANHUI LI" w:date="2019-11-04T18:07:00Z">
              <w:r w:rsidRPr="00554C49" w:rsidDel="00CA62C6">
                <w:rPr>
                  <w:rFonts w:ascii="Garamond" w:hAnsi="Garamond" w:cs="Calibri"/>
                  <w:color w:val="000000"/>
                </w:rPr>
                <w:delText>No</w:delText>
              </w:r>
            </w:del>
          </w:p>
        </w:tc>
        <w:tc>
          <w:tcPr>
            <w:tcW w:w="819" w:type="dxa"/>
            <w:gridSpan w:val="2"/>
            <w:tcBorders>
              <w:top w:val="nil"/>
              <w:left w:val="single" w:sz="4" w:space="0" w:color="auto"/>
              <w:bottom w:val="nil"/>
              <w:right w:val="nil"/>
            </w:tcBorders>
            <w:shd w:val="clear" w:color="auto" w:fill="auto"/>
            <w:noWrap/>
            <w:vAlign w:val="bottom"/>
            <w:hideMark/>
            <w:tcPrChange w:id="840" w:author="QIANHUI LI" w:date="2019-11-04T18:07:00Z">
              <w:tcPr>
                <w:tcW w:w="819" w:type="dxa"/>
                <w:gridSpan w:val="2"/>
                <w:tcBorders>
                  <w:top w:val="nil"/>
                  <w:left w:val="single" w:sz="4" w:space="0" w:color="auto"/>
                  <w:bottom w:val="nil"/>
                  <w:right w:val="nil"/>
                </w:tcBorders>
                <w:shd w:val="clear" w:color="auto" w:fill="auto"/>
                <w:noWrap/>
                <w:vAlign w:val="bottom"/>
                <w:hideMark/>
              </w:tcPr>
            </w:tcPrChange>
          </w:tcPr>
          <w:p w14:paraId="6D162E0C" w14:textId="609395FB" w:rsidR="00E24C84" w:rsidRPr="00554C49" w:rsidDel="00CA62C6" w:rsidRDefault="00E24C84" w:rsidP="00C543C4">
            <w:pPr>
              <w:jc w:val="center"/>
              <w:rPr>
                <w:del w:id="841" w:author="QIANHUI LI" w:date="2019-11-04T18:07:00Z"/>
                <w:rFonts w:ascii="Garamond" w:hAnsi="Garamond" w:cs="Calibri"/>
                <w:color w:val="000000"/>
              </w:rPr>
            </w:pPr>
            <w:del w:id="842" w:author="QIANHUI LI" w:date="2019-11-04T18:07:00Z">
              <w:r w:rsidRPr="00554C49" w:rsidDel="00CA62C6">
                <w:rPr>
                  <w:rFonts w:ascii="Garamond" w:hAnsi="Garamond" w:cs="Calibri"/>
                  <w:color w:val="000000"/>
                </w:rPr>
                <w:delText>7591</w:delText>
              </w:r>
            </w:del>
          </w:p>
        </w:tc>
        <w:tc>
          <w:tcPr>
            <w:tcW w:w="819" w:type="dxa"/>
            <w:tcBorders>
              <w:top w:val="nil"/>
              <w:left w:val="nil"/>
              <w:bottom w:val="nil"/>
              <w:right w:val="nil"/>
            </w:tcBorders>
            <w:shd w:val="clear" w:color="auto" w:fill="auto"/>
            <w:noWrap/>
            <w:vAlign w:val="bottom"/>
            <w:hideMark/>
            <w:tcPrChange w:id="843" w:author="QIANHUI LI" w:date="2019-11-04T18:07:00Z">
              <w:tcPr>
                <w:tcW w:w="819" w:type="dxa"/>
                <w:tcBorders>
                  <w:top w:val="nil"/>
                  <w:left w:val="nil"/>
                  <w:bottom w:val="nil"/>
                  <w:right w:val="nil"/>
                </w:tcBorders>
                <w:shd w:val="clear" w:color="auto" w:fill="auto"/>
                <w:noWrap/>
                <w:vAlign w:val="bottom"/>
                <w:hideMark/>
              </w:tcPr>
            </w:tcPrChange>
          </w:tcPr>
          <w:p w14:paraId="06F178E6" w14:textId="6EC58626" w:rsidR="00E24C84" w:rsidRPr="00554C49" w:rsidDel="00CA62C6" w:rsidRDefault="00E24C84" w:rsidP="00C543C4">
            <w:pPr>
              <w:jc w:val="center"/>
              <w:rPr>
                <w:del w:id="844" w:author="QIANHUI LI" w:date="2019-11-04T18:07:00Z"/>
                <w:rFonts w:ascii="Garamond" w:hAnsi="Garamond" w:cs="Calibri"/>
                <w:color w:val="000000"/>
              </w:rPr>
            </w:pPr>
            <w:del w:id="845" w:author="QIANHUI LI" w:date="2019-11-04T18:07:00Z">
              <w:r w:rsidRPr="00554C49" w:rsidDel="00CA62C6">
                <w:rPr>
                  <w:rFonts w:ascii="Garamond" w:hAnsi="Garamond" w:cs="Calibri"/>
                  <w:color w:val="000000"/>
                </w:rPr>
                <w:delText>1031</w:delText>
              </w:r>
            </w:del>
          </w:p>
        </w:tc>
        <w:tc>
          <w:tcPr>
            <w:tcW w:w="1010" w:type="dxa"/>
            <w:tcBorders>
              <w:top w:val="nil"/>
              <w:left w:val="single" w:sz="4" w:space="0" w:color="auto"/>
              <w:bottom w:val="nil"/>
              <w:right w:val="nil"/>
            </w:tcBorders>
            <w:shd w:val="clear" w:color="auto" w:fill="auto"/>
            <w:noWrap/>
            <w:vAlign w:val="bottom"/>
            <w:hideMark/>
            <w:tcPrChange w:id="846" w:author="QIANHUI LI" w:date="2019-11-04T18:07:00Z">
              <w:tcPr>
                <w:tcW w:w="1010" w:type="dxa"/>
                <w:tcBorders>
                  <w:top w:val="nil"/>
                  <w:left w:val="single" w:sz="4" w:space="0" w:color="auto"/>
                  <w:bottom w:val="nil"/>
                  <w:right w:val="nil"/>
                </w:tcBorders>
                <w:shd w:val="clear" w:color="auto" w:fill="auto"/>
                <w:noWrap/>
                <w:vAlign w:val="bottom"/>
                <w:hideMark/>
              </w:tcPr>
            </w:tcPrChange>
          </w:tcPr>
          <w:p w14:paraId="78B7D0D0" w14:textId="7DE362EC" w:rsidR="00E24C84" w:rsidRPr="00554C49" w:rsidDel="00CA62C6" w:rsidRDefault="00E24C84" w:rsidP="00C543C4">
            <w:pPr>
              <w:jc w:val="center"/>
              <w:rPr>
                <w:del w:id="847" w:author="QIANHUI LI" w:date="2019-11-04T18:07:00Z"/>
                <w:rFonts w:ascii="Garamond" w:hAnsi="Garamond" w:cs="Calibri"/>
                <w:color w:val="000000"/>
              </w:rPr>
            </w:pPr>
            <w:del w:id="848" w:author="QIANHUI LI" w:date="2019-11-04T18:07:00Z">
              <w:r w:rsidRPr="00554C49" w:rsidDel="00CA62C6">
                <w:rPr>
                  <w:rFonts w:ascii="Garamond" w:hAnsi="Garamond" w:cs="Calibri"/>
                  <w:color w:val="000000"/>
                </w:rPr>
                <w:delText>8622</w:delText>
              </w:r>
            </w:del>
          </w:p>
        </w:tc>
      </w:tr>
      <w:tr w:rsidR="00E24C84" w:rsidRPr="002B53C9" w:rsidDel="00CA62C6" w14:paraId="464374BA" w14:textId="5B33A56F" w:rsidTr="00CA62C6">
        <w:trPr>
          <w:trHeight w:val="400"/>
          <w:jc w:val="center"/>
          <w:del w:id="849" w:author="QIANHUI LI" w:date="2019-11-04T18:07:00Z"/>
          <w:trPrChange w:id="850" w:author="QIANHUI LI" w:date="2019-11-04T18:07:00Z">
            <w:trPr>
              <w:trHeight w:val="400"/>
              <w:jc w:val="center"/>
            </w:trPr>
          </w:trPrChange>
        </w:trPr>
        <w:tc>
          <w:tcPr>
            <w:tcW w:w="2203" w:type="dxa"/>
            <w:gridSpan w:val="2"/>
            <w:vMerge/>
            <w:tcBorders>
              <w:top w:val="nil"/>
              <w:left w:val="nil"/>
              <w:bottom w:val="nil"/>
              <w:right w:val="nil"/>
            </w:tcBorders>
            <w:vAlign w:val="center"/>
            <w:hideMark/>
            <w:tcPrChange w:id="851" w:author="QIANHUI LI" w:date="2019-11-04T18:07:00Z">
              <w:tcPr>
                <w:tcW w:w="2203" w:type="dxa"/>
                <w:gridSpan w:val="2"/>
                <w:vMerge/>
                <w:tcBorders>
                  <w:top w:val="nil"/>
                  <w:left w:val="nil"/>
                  <w:bottom w:val="nil"/>
                  <w:right w:val="nil"/>
                </w:tcBorders>
                <w:vAlign w:val="center"/>
                <w:hideMark/>
              </w:tcPr>
            </w:tcPrChange>
          </w:tcPr>
          <w:p w14:paraId="36ADB230" w14:textId="7CFFB4B0" w:rsidR="00E24C84" w:rsidRPr="002B53C9" w:rsidDel="00CA62C6" w:rsidRDefault="00E24C84" w:rsidP="00C543C4">
            <w:pPr>
              <w:rPr>
                <w:del w:id="852" w:author="QIANHUI LI" w:date="2019-11-04T18:07:00Z"/>
                <w:rFonts w:ascii="Garamond" w:hAnsi="Garamond" w:cs="Calibri"/>
                <w:color w:val="000000"/>
              </w:rPr>
            </w:pPr>
          </w:p>
        </w:tc>
        <w:tc>
          <w:tcPr>
            <w:tcW w:w="829" w:type="dxa"/>
            <w:gridSpan w:val="2"/>
            <w:tcBorders>
              <w:top w:val="nil"/>
              <w:left w:val="nil"/>
              <w:bottom w:val="single" w:sz="4" w:space="0" w:color="auto"/>
              <w:right w:val="nil"/>
            </w:tcBorders>
            <w:shd w:val="clear" w:color="auto" w:fill="auto"/>
            <w:noWrap/>
            <w:vAlign w:val="bottom"/>
            <w:hideMark/>
            <w:tcPrChange w:id="853" w:author="QIANHUI LI" w:date="2019-11-04T18:07:00Z">
              <w:tcPr>
                <w:tcW w:w="829" w:type="dxa"/>
                <w:gridSpan w:val="2"/>
                <w:tcBorders>
                  <w:top w:val="nil"/>
                  <w:left w:val="nil"/>
                  <w:bottom w:val="single" w:sz="4" w:space="0" w:color="auto"/>
                  <w:right w:val="nil"/>
                </w:tcBorders>
                <w:shd w:val="clear" w:color="auto" w:fill="auto"/>
                <w:noWrap/>
                <w:vAlign w:val="bottom"/>
                <w:hideMark/>
              </w:tcPr>
            </w:tcPrChange>
          </w:tcPr>
          <w:p w14:paraId="4099AFCF" w14:textId="0A7BFD11" w:rsidR="00E24C84" w:rsidRPr="00554C49" w:rsidDel="00CA62C6" w:rsidRDefault="00E24C84" w:rsidP="00C543C4">
            <w:pPr>
              <w:jc w:val="center"/>
              <w:rPr>
                <w:del w:id="854" w:author="QIANHUI LI" w:date="2019-11-04T18:07:00Z"/>
                <w:rFonts w:ascii="Garamond" w:hAnsi="Garamond" w:cs="Calibri"/>
                <w:color w:val="000000"/>
              </w:rPr>
            </w:pPr>
            <w:del w:id="855" w:author="QIANHUI LI" w:date="2019-11-04T18:07:00Z">
              <w:r w:rsidRPr="002B53C9" w:rsidDel="00CA62C6">
                <w:rPr>
                  <w:rFonts w:ascii="Garamond" w:hAnsi="Garamond" w:cs="Calibri"/>
                  <w:color w:val="000000"/>
                </w:rPr>
                <w:delText>Yes</w:delText>
              </w:r>
            </w:del>
          </w:p>
        </w:tc>
        <w:tc>
          <w:tcPr>
            <w:tcW w:w="819" w:type="dxa"/>
            <w:gridSpan w:val="2"/>
            <w:tcBorders>
              <w:top w:val="nil"/>
              <w:left w:val="single" w:sz="4" w:space="0" w:color="auto"/>
              <w:bottom w:val="single" w:sz="4" w:space="0" w:color="auto"/>
              <w:right w:val="nil"/>
            </w:tcBorders>
            <w:shd w:val="clear" w:color="auto" w:fill="auto"/>
            <w:noWrap/>
            <w:vAlign w:val="bottom"/>
            <w:hideMark/>
            <w:tcPrChange w:id="856" w:author="QIANHUI LI" w:date="2019-11-04T18:07:00Z">
              <w:tcPr>
                <w:tcW w:w="819" w:type="dxa"/>
                <w:gridSpan w:val="2"/>
                <w:tcBorders>
                  <w:top w:val="nil"/>
                  <w:left w:val="single" w:sz="4" w:space="0" w:color="auto"/>
                  <w:bottom w:val="single" w:sz="4" w:space="0" w:color="auto"/>
                  <w:right w:val="nil"/>
                </w:tcBorders>
                <w:shd w:val="clear" w:color="auto" w:fill="auto"/>
                <w:noWrap/>
                <w:vAlign w:val="bottom"/>
                <w:hideMark/>
              </w:tcPr>
            </w:tcPrChange>
          </w:tcPr>
          <w:p w14:paraId="62FA5FE7" w14:textId="3A5D69A7" w:rsidR="00E24C84" w:rsidRPr="00554C49" w:rsidDel="00CA62C6" w:rsidRDefault="00E24C84" w:rsidP="00C543C4">
            <w:pPr>
              <w:jc w:val="center"/>
              <w:rPr>
                <w:del w:id="857" w:author="QIANHUI LI" w:date="2019-11-04T18:07:00Z"/>
                <w:rFonts w:ascii="Garamond" w:hAnsi="Garamond" w:cs="Calibri"/>
                <w:color w:val="000000"/>
              </w:rPr>
            </w:pPr>
            <w:del w:id="858" w:author="QIANHUI LI" w:date="2019-11-04T18:07:00Z">
              <w:r w:rsidRPr="00554C49" w:rsidDel="00CA62C6">
                <w:rPr>
                  <w:rFonts w:ascii="Garamond" w:hAnsi="Garamond" w:cs="Calibri"/>
                  <w:color w:val="000000"/>
                </w:rPr>
                <w:delText>1302</w:delText>
              </w:r>
            </w:del>
          </w:p>
        </w:tc>
        <w:tc>
          <w:tcPr>
            <w:tcW w:w="819" w:type="dxa"/>
            <w:tcBorders>
              <w:top w:val="nil"/>
              <w:left w:val="nil"/>
              <w:bottom w:val="single" w:sz="4" w:space="0" w:color="auto"/>
              <w:right w:val="nil"/>
            </w:tcBorders>
            <w:shd w:val="clear" w:color="auto" w:fill="auto"/>
            <w:noWrap/>
            <w:vAlign w:val="bottom"/>
            <w:hideMark/>
            <w:tcPrChange w:id="859" w:author="QIANHUI LI" w:date="2019-11-04T18:07:00Z">
              <w:tcPr>
                <w:tcW w:w="819" w:type="dxa"/>
                <w:tcBorders>
                  <w:top w:val="nil"/>
                  <w:left w:val="nil"/>
                  <w:bottom w:val="single" w:sz="4" w:space="0" w:color="auto"/>
                  <w:right w:val="nil"/>
                </w:tcBorders>
                <w:shd w:val="clear" w:color="auto" w:fill="auto"/>
                <w:noWrap/>
                <w:vAlign w:val="bottom"/>
                <w:hideMark/>
              </w:tcPr>
            </w:tcPrChange>
          </w:tcPr>
          <w:p w14:paraId="3A3E1A9A" w14:textId="3666F043" w:rsidR="00E24C84" w:rsidRPr="00554C49" w:rsidDel="00CA62C6" w:rsidRDefault="00E24C84" w:rsidP="00C543C4">
            <w:pPr>
              <w:jc w:val="center"/>
              <w:rPr>
                <w:del w:id="860" w:author="QIANHUI LI" w:date="2019-11-04T18:07:00Z"/>
                <w:rFonts w:ascii="Garamond" w:hAnsi="Garamond" w:cs="Calibri"/>
                <w:color w:val="000000"/>
              </w:rPr>
            </w:pPr>
            <w:del w:id="861" w:author="QIANHUI LI" w:date="2019-11-04T18:07:00Z">
              <w:r w:rsidRPr="00554C49" w:rsidDel="00CA62C6">
                <w:rPr>
                  <w:rFonts w:ascii="Garamond" w:hAnsi="Garamond" w:cs="Calibri"/>
                  <w:color w:val="000000"/>
                </w:rPr>
                <w:delText>7252</w:delText>
              </w:r>
            </w:del>
          </w:p>
        </w:tc>
        <w:tc>
          <w:tcPr>
            <w:tcW w:w="1010" w:type="dxa"/>
            <w:tcBorders>
              <w:top w:val="nil"/>
              <w:left w:val="single" w:sz="4" w:space="0" w:color="auto"/>
              <w:bottom w:val="nil"/>
              <w:right w:val="nil"/>
            </w:tcBorders>
            <w:shd w:val="clear" w:color="auto" w:fill="auto"/>
            <w:noWrap/>
            <w:vAlign w:val="bottom"/>
            <w:hideMark/>
            <w:tcPrChange w:id="862" w:author="QIANHUI LI" w:date="2019-11-04T18:07:00Z">
              <w:tcPr>
                <w:tcW w:w="1010" w:type="dxa"/>
                <w:tcBorders>
                  <w:top w:val="nil"/>
                  <w:left w:val="single" w:sz="4" w:space="0" w:color="auto"/>
                  <w:bottom w:val="nil"/>
                  <w:right w:val="nil"/>
                </w:tcBorders>
                <w:shd w:val="clear" w:color="auto" w:fill="auto"/>
                <w:noWrap/>
                <w:vAlign w:val="bottom"/>
                <w:hideMark/>
              </w:tcPr>
            </w:tcPrChange>
          </w:tcPr>
          <w:p w14:paraId="7B8F5F2E" w14:textId="1FA36A59" w:rsidR="00E24C84" w:rsidRPr="00554C49" w:rsidDel="00CA62C6" w:rsidRDefault="00E24C84" w:rsidP="00C543C4">
            <w:pPr>
              <w:jc w:val="center"/>
              <w:rPr>
                <w:del w:id="863" w:author="QIANHUI LI" w:date="2019-11-04T18:07:00Z"/>
                <w:rFonts w:ascii="Garamond" w:hAnsi="Garamond" w:cs="Calibri"/>
                <w:color w:val="000000"/>
              </w:rPr>
            </w:pPr>
            <w:del w:id="864" w:author="QIANHUI LI" w:date="2019-11-04T18:07:00Z">
              <w:r w:rsidRPr="00554C49" w:rsidDel="00CA62C6">
                <w:rPr>
                  <w:rFonts w:ascii="Garamond" w:hAnsi="Garamond" w:cs="Calibri"/>
                  <w:color w:val="000000"/>
                </w:rPr>
                <w:delText>8554</w:delText>
              </w:r>
            </w:del>
          </w:p>
        </w:tc>
      </w:tr>
      <w:tr w:rsidR="00E24C84" w:rsidRPr="002B53C9" w:rsidDel="00CA62C6" w14:paraId="09112E67" w14:textId="12727F17" w:rsidTr="00CA62C6">
        <w:trPr>
          <w:trHeight w:val="320"/>
          <w:jc w:val="center"/>
          <w:del w:id="865" w:author="QIANHUI LI" w:date="2019-11-04T18:07:00Z"/>
          <w:trPrChange w:id="866" w:author="QIANHUI LI" w:date="2019-11-04T18:07:00Z">
            <w:trPr>
              <w:trHeight w:val="320"/>
              <w:jc w:val="center"/>
            </w:trPr>
          </w:trPrChange>
        </w:trPr>
        <w:tc>
          <w:tcPr>
            <w:tcW w:w="2203" w:type="dxa"/>
            <w:gridSpan w:val="2"/>
            <w:tcBorders>
              <w:top w:val="nil"/>
              <w:left w:val="nil"/>
              <w:bottom w:val="double" w:sz="6" w:space="0" w:color="auto"/>
              <w:right w:val="nil"/>
            </w:tcBorders>
            <w:shd w:val="clear" w:color="auto" w:fill="auto"/>
            <w:noWrap/>
            <w:vAlign w:val="bottom"/>
            <w:hideMark/>
            <w:tcPrChange w:id="867" w:author="QIANHUI LI" w:date="2019-11-04T18:07:00Z">
              <w:tcPr>
                <w:tcW w:w="2203" w:type="dxa"/>
                <w:gridSpan w:val="2"/>
                <w:tcBorders>
                  <w:top w:val="nil"/>
                  <w:left w:val="nil"/>
                  <w:bottom w:val="double" w:sz="6" w:space="0" w:color="auto"/>
                  <w:right w:val="nil"/>
                </w:tcBorders>
                <w:shd w:val="clear" w:color="auto" w:fill="auto"/>
                <w:noWrap/>
                <w:vAlign w:val="bottom"/>
                <w:hideMark/>
              </w:tcPr>
            </w:tcPrChange>
          </w:tcPr>
          <w:p w14:paraId="24E1D7B7" w14:textId="2C079C02" w:rsidR="00E24C84" w:rsidRPr="002B53C9" w:rsidDel="00CA62C6" w:rsidRDefault="00E24C84" w:rsidP="00C543C4">
            <w:pPr>
              <w:rPr>
                <w:del w:id="868" w:author="QIANHUI LI" w:date="2019-11-04T18:07:00Z"/>
                <w:rFonts w:ascii="Garamond" w:hAnsi="Garamond" w:cs="Calibri"/>
                <w:color w:val="000000"/>
              </w:rPr>
            </w:pPr>
            <w:del w:id="869" w:author="QIANHUI LI" w:date="2019-11-04T18:07:00Z">
              <w:r w:rsidRPr="002B53C9" w:rsidDel="00CA62C6">
                <w:rPr>
                  <w:rFonts w:ascii="Garamond" w:hAnsi="Garamond" w:cs="Calibri"/>
                  <w:color w:val="000000"/>
                </w:rPr>
                <w:delText> </w:delText>
              </w:r>
            </w:del>
          </w:p>
        </w:tc>
        <w:tc>
          <w:tcPr>
            <w:tcW w:w="829" w:type="dxa"/>
            <w:gridSpan w:val="2"/>
            <w:tcBorders>
              <w:top w:val="nil"/>
              <w:left w:val="nil"/>
              <w:bottom w:val="double" w:sz="6" w:space="0" w:color="auto"/>
              <w:right w:val="single" w:sz="4" w:space="0" w:color="auto"/>
            </w:tcBorders>
            <w:shd w:val="clear" w:color="auto" w:fill="auto"/>
            <w:noWrap/>
            <w:vAlign w:val="bottom"/>
            <w:hideMark/>
            <w:tcPrChange w:id="870" w:author="QIANHUI LI" w:date="2019-11-04T18:07:00Z">
              <w:tcPr>
                <w:tcW w:w="829" w:type="dxa"/>
                <w:gridSpan w:val="2"/>
                <w:tcBorders>
                  <w:top w:val="nil"/>
                  <w:left w:val="nil"/>
                  <w:bottom w:val="double" w:sz="6" w:space="0" w:color="auto"/>
                  <w:right w:val="single" w:sz="4" w:space="0" w:color="auto"/>
                </w:tcBorders>
                <w:shd w:val="clear" w:color="auto" w:fill="auto"/>
                <w:noWrap/>
                <w:vAlign w:val="bottom"/>
                <w:hideMark/>
              </w:tcPr>
            </w:tcPrChange>
          </w:tcPr>
          <w:p w14:paraId="071D60A6" w14:textId="76E973E3" w:rsidR="00E24C84" w:rsidRPr="00554C49" w:rsidDel="00CA62C6" w:rsidRDefault="00E24C84" w:rsidP="00C543C4">
            <w:pPr>
              <w:jc w:val="center"/>
              <w:rPr>
                <w:del w:id="871" w:author="QIANHUI LI" w:date="2019-11-04T18:07:00Z"/>
                <w:rFonts w:ascii="Garamond" w:hAnsi="Garamond" w:cs="Calibri"/>
                <w:color w:val="000000"/>
              </w:rPr>
            </w:pPr>
            <w:del w:id="872" w:author="QIANHUI LI" w:date="2019-11-04T18:07:00Z">
              <w:r w:rsidRPr="00554C49" w:rsidDel="00CA62C6">
                <w:rPr>
                  <w:rFonts w:ascii="Garamond" w:hAnsi="Garamond" w:cs="Calibri"/>
                  <w:color w:val="000000"/>
                </w:rPr>
                <w:delText>Total</w:delText>
              </w:r>
            </w:del>
          </w:p>
        </w:tc>
        <w:tc>
          <w:tcPr>
            <w:tcW w:w="819" w:type="dxa"/>
            <w:gridSpan w:val="2"/>
            <w:tcBorders>
              <w:top w:val="nil"/>
              <w:left w:val="nil"/>
              <w:bottom w:val="double" w:sz="6" w:space="0" w:color="auto"/>
              <w:right w:val="nil"/>
            </w:tcBorders>
            <w:shd w:val="clear" w:color="auto" w:fill="auto"/>
            <w:noWrap/>
            <w:vAlign w:val="bottom"/>
            <w:hideMark/>
            <w:tcPrChange w:id="873" w:author="QIANHUI LI" w:date="2019-11-04T18:07:00Z">
              <w:tcPr>
                <w:tcW w:w="819" w:type="dxa"/>
                <w:gridSpan w:val="2"/>
                <w:tcBorders>
                  <w:top w:val="nil"/>
                  <w:left w:val="nil"/>
                  <w:bottom w:val="double" w:sz="6" w:space="0" w:color="auto"/>
                  <w:right w:val="nil"/>
                </w:tcBorders>
                <w:shd w:val="clear" w:color="auto" w:fill="auto"/>
                <w:noWrap/>
                <w:vAlign w:val="bottom"/>
                <w:hideMark/>
              </w:tcPr>
            </w:tcPrChange>
          </w:tcPr>
          <w:p w14:paraId="0D1179A1" w14:textId="79B79448" w:rsidR="00E24C84" w:rsidRPr="00554C49" w:rsidDel="00CA62C6" w:rsidRDefault="00E24C84" w:rsidP="00C543C4">
            <w:pPr>
              <w:jc w:val="center"/>
              <w:rPr>
                <w:del w:id="874" w:author="QIANHUI LI" w:date="2019-11-04T18:07:00Z"/>
                <w:rFonts w:ascii="Garamond" w:hAnsi="Garamond" w:cs="Calibri"/>
                <w:color w:val="000000"/>
              </w:rPr>
            </w:pPr>
            <w:del w:id="875" w:author="QIANHUI LI" w:date="2019-11-04T18:07:00Z">
              <w:r w:rsidRPr="00554C49" w:rsidDel="00CA62C6">
                <w:rPr>
                  <w:rFonts w:ascii="Garamond" w:hAnsi="Garamond" w:cs="Calibri"/>
                  <w:color w:val="000000"/>
                </w:rPr>
                <w:delText>8893</w:delText>
              </w:r>
            </w:del>
          </w:p>
        </w:tc>
        <w:tc>
          <w:tcPr>
            <w:tcW w:w="819" w:type="dxa"/>
            <w:tcBorders>
              <w:top w:val="nil"/>
              <w:left w:val="nil"/>
              <w:bottom w:val="double" w:sz="6" w:space="0" w:color="auto"/>
              <w:right w:val="single" w:sz="4" w:space="0" w:color="auto"/>
            </w:tcBorders>
            <w:shd w:val="clear" w:color="auto" w:fill="auto"/>
            <w:noWrap/>
            <w:vAlign w:val="bottom"/>
            <w:hideMark/>
            <w:tcPrChange w:id="876" w:author="QIANHUI LI" w:date="2019-11-04T18:07:00Z">
              <w:tcPr>
                <w:tcW w:w="819" w:type="dxa"/>
                <w:tcBorders>
                  <w:top w:val="nil"/>
                  <w:left w:val="nil"/>
                  <w:bottom w:val="double" w:sz="6" w:space="0" w:color="auto"/>
                  <w:right w:val="single" w:sz="4" w:space="0" w:color="auto"/>
                </w:tcBorders>
                <w:shd w:val="clear" w:color="auto" w:fill="auto"/>
                <w:noWrap/>
                <w:vAlign w:val="bottom"/>
                <w:hideMark/>
              </w:tcPr>
            </w:tcPrChange>
          </w:tcPr>
          <w:p w14:paraId="7273C73D" w14:textId="7F813868" w:rsidR="00E24C84" w:rsidRPr="00554C49" w:rsidDel="00CA62C6" w:rsidRDefault="00E24C84" w:rsidP="00C543C4">
            <w:pPr>
              <w:jc w:val="center"/>
              <w:rPr>
                <w:del w:id="877" w:author="QIANHUI LI" w:date="2019-11-04T18:07:00Z"/>
                <w:rFonts w:ascii="Garamond" w:hAnsi="Garamond" w:cs="Calibri"/>
                <w:color w:val="000000"/>
              </w:rPr>
            </w:pPr>
            <w:del w:id="878" w:author="QIANHUI LI" w:date="2019-11-04T18:07:00Z">
              <w:r w:rsidRPr="00554C49" w:rsidDel="00CA62C6">
                <w:rPr>
                  <w:rFonts w:ascii="Garamond" w:hAnsi="Garamond" w:cs="Calibri"/>
                  <w:color w:val="000000"/>
                </w:rPr>
                <w:delText>8283</w:delText>
              </w:r>
            </w:del>
          </w:p>
        </w:tc>
        <w:tc>
          <w:tcPr>
            <w:tcW w:w="1010" w:type="dxa"/>
            <w:tcBorders>
              <w:top w:val="single" w:sz="4" w:space="0" w:color="auto"/>
              <w:left w:val="nil"/>
              <w:bottom w:val="double" w:sz="6" w:space="0" w:color="auto"/>
              <w:right w:val="nil"/>
            </w:tcBorders>
            <w:shd w:val="clear" w:color="auto" w:fill="auto"/>
            <w:noWrap/>
            <w:vAlign w:val="bottom"/>
            <w:hideMark/>
            <w:tcPrChange w:id="879" w:author="QIANHUI LI" w:date="2019-11-04T18:07:00Z">
              <w:tcPr>
                <w:tcW w:w="1010" w:type="dxa"/>
                <w:tcBorders>
                  <w:top w:val="single" w:sz="4" w:space="0" w:color="auto"/>
                  <w:left w:val="nil"/>
                  <w:bottom w:val="double" w:sz="6" w:space="0" w:color="auto"/>
                  <w:right w:val="nil"/>
                </w:tcBorders>
                <w:shd w:val="clear" w:color="auto" w:fill="auto"/>
                <w:noWrap/>
                <w:vAlign w:val="bottom"/>
                <w:hideMark/>
              </w:tcPr>
            </w:tcPrChange>
          </w:tcPr>
          <w:p w14:paraId="5EAF6060" w14:textId="7E90C214" w:rsidR="00E24C84" w:rsidRPr="00554C49" w:rsidDel="00CA62C6" w:rsidRDefault="00E24C84" w:rsidP="00C543C4">
            <w:pPr>
              <w:jc w:val="center"/>
              <w:rPr>
                <w:del w:id="880" w:author="QIANHUI LI" w:date="2019-11-04T18:07:00Z"/>
                <w:rFonts w:ascii="Garamond" w:hAnsi="Garamond" w:cs="Calibri"/>
                <w:color w:val="000000"/>
              </w:rPr>
            </w:pPr>
            <w:del w:id="881" w:author="QIANHUI LI" w:date="2019-11-04T18:07:00Z">
              <w:r w:rsidRPr="00554C49" w:rsidDel="00CA62C6">
                <w:rPr>
                  <w:rFonts w:ascii="Garamond" w:hAnsi="Garamond" w:cs="Calibri"/>
                  <w:color w:val="000000"/>
                </w:rPr>
                <w:delText>17176</w:delText>
              </w:r>
            </w:del>
          </w:p>
        </w:tc>
      </w:tr>
      <w:tr w:rsidR="00CB6356" w:rsidRPr="002B53C9" w14:paraId="7B38063B" w14:textId="77777777" w:rsidTr="00BE26B8">
        <w:trPr>
          <w:gridAfter w:val="3"/>
          <w:wAfter w:w="1900" w:type="dxa"/>
          <w:trHeight w:val="320"/>
          <w:jc w:val="center"/>
          <w:trPrChange w:id="882" w:author="QIANHUI LI" w:date="2019-11-04T21:45:00Z">
            <w:trPr>
              <w:gridAfter w:val="3"/>
              <w:wAfter w:w="1900" w:type="dxa"/>
              <w:trHeight w:val="320"/>
              <w:jc w:val="center"/>
            </w:trPr>
          </w:trPrChange>
        </w:trPr>
        <w:tc>
          <w:tcPr>
            <w:tcW w:w="2720" w:type="dxa"/>
            <w:gridSpan w:val="3"/>
            <w:tcBorders>
              <w:top w:val="nil"/>
              <w:left w:val="nil"/>
              <w:bottom w:val="double" w:sz="6" w:space="0" w:color="auto"/>
              <w:right w:val="nil"/>
            </w:tcBorders>
            <w:shd w:val="clear" w:color="auto" w:fill="auto"/>
            <w:noWrap/>
            <w:vAlign w:val="bottom"/>
            <w:hideMark/>
            <w:tcPrChange w:id="883" w:author="QIANHUI LI" w:date="2019-11-04T21:45:00Z">
              <w:tcPr>
                <w:tcW w:w="2720" w:type="dxa"/>
                <w:gridSpan w:val="3"/>
                <w:tcBorders>
                  <w:top w:val="nil"/>
                  <w:left w:val="nil"/>
                  <w:bottom w:val="double" w:sz="6" w:space="0" w:color="auto"/>
                  <w:right w:val="nil"/>
                </w:tcBorders>
                <w:shd w:val="clear" w:color="auto" w:fill="auto"/>
                <w:noWrap/>
                <w:vAlign w:val="bottom"/>
                <w:hideMark/>
              </w:tcPr>
            </w:tcPrChange>
          </w:tcPr>
          <w:p w14:paraId="732DCBA1" w14:textId="77777777" w:rsidR="00CB6356" w:rsidRPr="002B53C9" w:rsidDel="00722B8D" w:rsidRDefault="00CB6356">
            <w:pPr>
              <w:rPr>
                <w:del w:id="884" w:author="QIANHUI LI" w:date="2019-11-06T22:26:00Z"/>
                <w:rFonts w:ascii="Garamond" w:hAnsi="Garamond"/>
                <w:color w:val="000000"/>
                <w:rPrChange w:id="885" w:author="QIANHUI LI" w:date="2019-11-06T22:12:00Z">
                  <w:rPr>
                    <w:del w:id="886" w:author="QIANHUI LI" w:date="2019-11-06T22:26:00Z"/>
                    <w:rFonts w:ascii="Garamond" w:hAnsi="Garamond"/>
                    <w:b/>
                    <w:bCs/>
                    <w:color w:val="000000"/>
                  </w:rPr>
                </w:rPrChange>
              </w:rPr>
              <w:pPrChange w:id="887" w:author="QIANHUI LI" w:date="2019-11-06T22:26:00Z">
                <w:pPr>
                  <w:jc w:val="center"/>
                </w:pPr>
              </w:pPrChange>
            </w:pPr>
          </w:p>
          <w:p w14:paraId="3EE9D1C1" w14:textId="77777777" w:rsidR="007D0E6F" w:rsidRPr="002B53C9" w:rsidRDefault="007D0E6F">
            <w:pPr>
              <w:rPr>
                <w:rFonts w:ascii="Garamond" w:hAnsi="Garamond"/>
                <w:color w:val="000000"/>
                <w:rPrChange w:id="888" w:author="QIANHUI LI" w:date="2019-11-06T22:12:00Z">
                  <w:rPr>
                    <w:rFonts w:ascii="Garamond" w:hAnsi="Garamond"/>
                    <w:b/>
                    <w:bCs/>
                    <w:color w:val="000000"/>
                  </w:rPr>
                </w:rPrChange>
              </w:rPr>
              <w:pPrChange w:id="889" w:author="QIANHUI LI" w:date="2019-11-06T22:26:00Z">
                <w:pPr>
                  <w:jc w:val="center"/>
                </w:pPr>
              </w:pPrChange>
            </w:pPr>
          </w:p>
          <w:p w14:paraId="2B20B31B" w14:textId="1F7791FD" w:rsidR="00CB6356" w:rsidRPr="002B53C9" w:rsidRDefault="00CB6356" w:rsidP="00CB6840">
            <w:pPr>
              <w:jc w:val="center"/>
              <w:rPr>
                <w:rFonts w:ascii="Garamond" w:hAnsi="Garamond"/>
                <w:color w:val="000000"/>
                <w:rPrChange w:id="890" w:author="QIANHUI LI" w:date="2019-11-06T22:12:00Z">
                  <w:rPr>
                    <w:rFonts w:ascii="Garamond" w:hAnsi="Garamond"/>
                    <w:b/>
                    <w:bCs/>
                    <w:color w:val="000000"/>
                  </w:rPr>
                </w:rPrChange>
              </w:rPr>
            </w:pPr>
            <w:r w:rsidRPr="002B53C9">
              <w:rPr>
                <w:rFonts w:ascii="Garamond" w:hAnsi="Garamond"/>
                <w:color w:val="000000"/>
                <w:rPrChange w:id="891" w:author="QIANHUI LI" w:date="2019-11-06T22:12:00Z">
                  <w:rPr>
                    <w:rFonts w:ascii="Garamond" w:hAnsi="Garamond"/>
                    <w:b/>
                    <w:bCs/>
                    <w:color w:val="000000"/>
                  </w:rPr>
                </w:rPrChange>
              </w:rPr>
              <w:t>Table</w:t>
            </w:r>
            <w:ins w:id="892" w:author="QIANHUI LI" w:date="2019-11-06T21:23:00Z">
              <w:r w:rsidR="007775D6" w:rsidRPr="002B53C9">
                <w:rPr>
                  <w:rFonts w:ascii="Garamond" w:hAnsi="Garamond"/>
                  <w:color w:val="000000"/>
                  <w:rPrChange w:id="893" w:author="QIANHUI LI" w:date="2019-11-06T22:12:00Z">
                    <w:rPr>
                      <w:rFonts w:ascii="Garamond" w:hAnsi="Garamond"/>
                      <w:b/>
                      <w:bCs/>
                      <w:color w:val="000000"/>
                    </w:rPr>
                  </w:rPrChange>
                </w:rPr>
                <w:t xml:space="preserve"> 6</w:t>
              </w:r>
            </w:ins>
            <w:del w:id="894" w:author="QIANHUI LI" w:date="2019-11-06T21:23:00Z">
              <w:r w:rsidRPr="002B53C9" w:rsidDel="007775D6">
                <w:rPr>
                  <w:rFonts w:ascii="Garamond" w:hAnsi="Garamond"/>
                  <w:color w:val="000000"/>
                  <w:rPrChange w:id="895" w:author="QIANHUI LI" w:date="2019-11-06T22:12:00Z">
                    <w:rPr>
                      <w:rFonts w:ascii="Garamond" w:hAnsi="Garamond"/>
                      <w:b/>
                      <w:bCs/>
                      <w:color w:val="000000"/>
                    </w:rPr>
                  </w:rPrChange>
                </w:rPr>
                <w:delText>---</w:delText>
              </w:r>
            </w:del>
            <w:r w:rsidRPr="002B53C9">
              <w:rPr>
                <w:rFonts w:ascii="Garamond" w:hAnsi="Garamond"/>
                <w:color w:val="000000"/>
                <w:rPrChange w:id="896" w:author="QIANHUI LI" w:date="2019-11-06T22:12:00Z">
                  <w:rPr>
                    <w:rFonts w:ascii="Garamond" w:hAnsi="Garamond"/>
                    <w:b/>
                    <w:bCs/>
                    <w:color w:val="000000"/>
                  </w:rPr>
                </w:rPrChange>
              </w:rPr>
              <w:t>. RF Accuracy</w:t>
            </w:r>
          </w:p>
        </w:tc>
        <w:tc>
          <w:tcPr>
            <w:tcW w:w="1060" w:type="dxa"/>
            <w:gridSpan w:val="2"/>
            <w:tcBorders>
              <w:top w:val="nil"/>
              <w:left w:val="nil"/>
              <w:bottom w:val="double" w:sz="6" w:space="0" w:color="auto"/>
              <w:right w:val="nil"/>
            </w:tcBorders>
            <w:shd w:val="clear" w:color="auto" w:fill="auto"/>
            <w:noWrap/>
            <w:vAlign w:val="bottom"/>
            <w:hideMark/>
            <w:tcPrChange w:id="897" w:author="QIANHUI LI" w:date="2019-11-04T21:45:00Z">
              <w:tcPr>
                <w:tcW w:w="1060" w:type="dxa"/>
                <w:gridSpan w:val="2"/>
                <w:tcBorders>
                  <w:top w:val="nil"/>
                  <w:left w:val="nil"/>
                  <w:bottom w:val="double" w:sz="6" w:space="0" w:color="auto"/>
                  <w:right w:val="nil"/>
                </w:tcBorders>
                <w:shd w:val="clear" w:color="auto" w:fill="auto"/>
                <w:noWrap/>
                <w:vAlign w:val="bottom"/>
                <w:hideMark/>
              </w:tcPr>
            </w:tcPrChange>
          </w:tcPr>
          <w:p w14:paraId="2083CC0E" w14:textId="77777777" w:rsidR="00CB6356" w:rsidRPr="002B53C9" w:rsidRDefault="00CB6356" w:rsidP="00CB6840">
            <w:pPr>
              <w:jc w:val="center"/>
              <w:rPr>
                <w:rFonts w:ascii="Garamond" w:hAnsi="Garamond"/>
                <w:color w:val="000000"/>
              </w:rPr>
            </w:pPr>
          </w:p>
        </w:tc>
      </w:tr>
      <w:tr w:rsidR="00CB6356" w:rsidRPr="002B53C9" w14:paraId="2EE5162A" w14:textId="77777777" w:rsidTr="00BE26B8">
        <w:trPr>
          <w:gridAfter w:val="3"/>
          <w:wAfter w:w="1900" w:type="dxa"/>
          <w:trHeight w:val="320"/>
          <w:jc w:val="center"/>
          <w:trPrChange w:id="898" w:author="QIANHUI LI" w:date="2019-11-04T21:45:00Z">
            <w:trPr>
              <w:gridAfter w:val="3"/>
              <w:wAfter w:w="1900" w:type="dxa"/>
              <w:trHeight w:val="320"/>
              <w:jc w:val="center"/>
            </w:trPr>
          </w:trPrChange>
        </w:trPr>
        <w:tc>
          <w:tcPr>
            <w:tcW w:w="1240" w:type="dxa"/>
            <w:tcBorders>
              <w:top w:val="nil"/>
              <w:left w:val="nil"/>
              <w:bottom w:val="single" w:sz="4" w:space="0" w:color="auto"/>
              <w:right w:val="nil"/>
            </w:tcBorders>
            <w:shd w:val="clear" w:color="auto" w:fill="auto"/>
            <w:noWrap/>
            <w:vAlign w:val="center"/>
            <w:hideMark/>
            <w:tcPrChange w:id="899" w:author="QIANHUI LI" w:date="2019-11-04T21:45:00Z">
              <w:tcPr>
                <w:tcW w:w="1240" w:type="dxa"/>
                <w:tcBorders>
                  <w:top w:val="nil"/>
                  <w:left w:val="nil"/>
                  <w:bottom w:val="single" w:sz="4" w:space="0" w:color="auto"/>
                  <w:right w:val="nil"/>
                </w:tcBorders>
                <w:shd w:val="clear" w:color="auto" w:fill="auto"/>
                <w:noWrap/>
                <w:vAlign w:val="center"/>
                <w:hideMark/>
              </w:tcPr>
            </w:tcPrChange>
          </w:tcPr>
          <w:p w14:paraId="2F53FAC6" w14:textId="77777777" w:rsidR="00CB6356" w:rsidRPr="002B53C9" w:rsidRDefault="00CB6356" w:rsidP="00932209">
            <w:pPr>
              <w:jc w:val="center"/>
              <w:rPr>
                <w:rFonts w:ascii="Garamond" w:hAnsi="Garamond"/>
                <w:color w:val="000000"/>
                <w:rPrChange w:id="900" w:author="QIANHUI LI" w:date="2019-11-06T22:12:00Z">
                  <w:rPr>
                    <w:rFonts w:ascii="Garamond" w:hAnsi="Garamond"/>
                    <w:b/>
                    <w:bCs/>
                    <w:color w:val="000000"/>
                  </w:rPr>
                </w:rPrChange>
              </w:rPr>
            </w:pPr>
            <w:r w:rsidRPr="002B53C9">
              <w:rPr>
                <w:rFonts w:ascii="Garamond" w:hAnsi="Garamond"/>
                <w:color w:val="000000"/>
                <w:rPrChange w:id="901" w:author="QIANHUI LI" w:date="2019-11-06T22:12:00Z">
                  <w:rPr>
                    <w:rFonts w:ascii="Garamond" w:hAnsi="Garamond"/>
                    <w:b/>
                    <w:bCs/>
                    <w:color w:val="000000"/>
                  </w:rPr>
                </w:rPrChange>
              </w:rPr>
              <w:t>RF</w:t>
            </w:r>
          </w:p>
        </w:tc>
        <w:tc>
          <w:tcPr>
            <w:tcW w:w="1480" w:type="dxa"/>
            <w:gridSpan w:val="2"/>
            <w:tcBorders>
              <w:top w:val="nil"/>
              <w:left w:val="single" w:sz="4" w:space="0" w:color="auto"/>
              <w:bottom w:val="single" w:sz="4" w:space="0" w:color="auto"/>
              <w:right w:val="nil"/>
            </w:tcBorders>
            <w:shd w:val="clear" w:color="auto" w:fill="auto"/>
            <w:noWrap/>
            <w:vAlign w:val="center"/>
            <w:hideMark/>
            <w:tcPrChange w:id="902" w:author="QIANHUI LI" w:date="2019-11-04T21:45:00Z">
              <w:tcPr>
                <w:tcW w:w="1480" w:type="dxa"/>
                <w:gridSpan w:val="2"/>
                <w:tcBorders>
                  <w:top w:val="nil"/>
                  <w:left w:val="single" w:sz="4" w:space="0" w:color="auto"/>
                  <w:bottom w:val="single" w:sz="4" w:space="0" w:color="auto"/>
                  <w:right w:val="nil"/>
                </w:tcBorders>
                <w:shd w:val="clear" w:color="auto" w:fill="auto"/>
                <w:noWrap/>
                <w:vAlign w:val="center"/>
                <w:hideMark/>
              </w:tcPr>
            </w:tcPrChange>
          </w:tcPr>
          <w:p w14:paraId="43C842CA" w14:textId="77777777" w:rsidR="00CB6356" w:rsidRPr="00554C49" w:rsidRDefault="00CB6356" w:rsidP="00CB6840">
            <w:pPr>
              <w:jc w:val="center"/>
              <w:rPr>
                <w:rFonts w:ascii="Garamond" w:hAnsi="Garamond"/>
                <w:color w:val="000000"/>
              </w:rPr>
            </w:pPr>
            <w:r w:rsidRPr="002B53C9">
              <w:rPr>
                <w:rFonts w:ascii="Garamond" w:hAnsi="Garamond"/>
                <w:color w:val="000000"/>
              </w:rPr>
              <w:t>Training data</w:t>
            </w:r>
          </w:p>
        </w:tc>
        <w:tc>
          <w:tcPr>
            <w:tcW w:w="1060" w:type="dxa"/>
            <w:gridSpan w:val="2"/>
            <w:tcBorders>
              <w:top w:val="nil"/>
              <w:left w:val="nil"/>
              <w:bottom w:val="single" w:sz="4" w:space="0" w:color="auto"/>
              <w:right w:val="nil"/>
            </w:tcBorders>
            <w:shd w:val="clear" w:color="auto" w:fill="auto"/>
            <w:noWrap/>
            <w:vAlign w:val="center"/>
            <w:hideMark/>
            <w:tcPrChange w:id="903" w:author="QIANHUI LI" w:date="2019-11-04T21:45:00Z">
              <w:tcPr>
                <w:tcW w:w="1060" w:type="dxa"/>
                <w:gridSpan w:val="2"/>
                <w:tcBorders>
                  <w:top w:val="nil"/>
                  <w:left w:val="nil"/>
                  <w:bottom w:val="single" w:sz="4" w:space="0" w:color="auto"/>
                  <w:right w:val="nil"/>
                </w:tcBorders>
                <w:shd w:val="clear" w:color="auto" w:fill="auto"/>
                <w:noWrap/>
                <w:vAlign w:val="center"/>
                <w:hideMark/>
              </w:tcPr>
            </w:tcPrChange>
          </w:tcPr>
          <w:p w14:paraId="74B71672" w14:textId="77777777" w:rsidR="00CB6356" w:rsidRPr="00554C49" w:rsidRDefault="00CB6356" w:rsidP="00CB6840">
            <w:pPr>
              <w:ind w:right="-113"/>
              <w:jc w:val="center"/>
              <w:rPr>
                <w:rFonts w:ascii="Garamond" w:hAnsi="Garamond"/>
                <w:color w:val="000000"/>
              </w:rPr>
            </w:pPr>
            <w:r w:rsidRPr="00554C49">
              <w:rPr>
                <w:rFonts w:ascii="Garamond" w:hAnsi="Garamond"/>
                <w:color w:val="000000"/>
              </w:rPr>
              <w:t>Test data</w:t>
            </w:r>
          </w:p>
        </w:tc>
      </w:tr>
      <w:tr w:rsidR="00CB6356" w:rsidRPr="002B53C9" w14:paraId="0BA6CF71" w14:textId="77777777" w:rsidTr="00BE26B8">
        <w:trPr>
          <w:gridAfter w:val="3"/>
          <w:wAfter w:w="1900" w:type="dxa"/>
          <w:trHeight w:val="340"/>
          <w:jc w:val="center"/>
          <w:trPrChange w:id="904" w:author="QIANHUI LI" w:date="2019-11-04T21:45:00Z">
            <w:trPr>
              <w:gridAfter w:val="3"/>
              <w:wAfter w:w="1900" w:type="dxa"/>
              <w:trHeight w:val="340"/>
              <w:jc w:val="center"/>
            </w:trPr>
          </w:trPrChange>
        </w:trPr>
        <w:tc>
          <w:tcPr>
            <w:tcW w:w="1240" w:type="dxa"/>
            <w:tcBorders>
              <w:top w:val="nil"/>
              <w:left w:val="nil"/>
              <w:bottom w:val="double" w:sz="6" w:space="0" w:color="auto"/>
              <w:right w:val="nil"/>
            </w:tcBorders>
            <w:shd w:val="clear" w:color="auto" w:fill="auto"/>
            <w:vAlign w:val="center"/>
            <w:hideMark/>
            <w:tcPrChange w:id="905" w:author="QIANHUI LI" w:date="2019-11-04T21:45:00Z">
              <w:tcPr>
                <w:tcW w:w="1240" w:type="dxa"/>
                <w:tcBorders>
                  <w:top w:val="nil"/>
                  <w:left w:val="nil"/>
                  <w:bottom w:val="double" w:sz="6" w:space="0" w:color="auto"/>
                  <w:right w:val="nil"/>
                </w:tcBorders>
                <w:shd w:val="clear" w:color="auto" w:fill="auto"/>
                <w:vAlign w:val="center"/>
                <w:hideMark/>
              </w:tcPr>
            </w:tcPrChange>
          </w:tcPr>
          <w:p w14:paraId="259021C0" w14:textId="77777777" w:rsidR="00CB6356" w:rsidRPr="00554C49" w:rsidRDefault="00CB6356" w:rsidP="00932209">
            <w:pPr>
              <w:jc w:val="center"/>
              <w:rPr>
                <w:rFonts w:ascii="Garamond" w:hAnsi="Garamond"/>
                <w:color w:val="000000"/>
              </w:rPr>
            </w:pPr>
            <w:r w:rsidRPr="002B53C9">
              <w:rPr>
                <w:rFonts w:ascii="Garamond" w:hAnsi="Garamond"/>
                <w:color w:val="000000"/>
              </w:rPr>
              <w:t>Accuracy</w:t>
            </w:r>
          </w:p>
        </w:tc>
        <w:tc>
          <w:tcPr>
            <w:tcW w:w="1480" w:type="dxa"/>
            <w:gridSpan w:val="2"/>
            <w:tcBorders>
              <w:top w:val="nil"/>
              <w:left w:val="single" w:sz="4" w:space="0" w:color="auto"/>
              <w:bottom w:val="double" w:sz="6" w:space="0" w:color="auto"/>
              <w:right w:val="nil"/>
            </w:tcBorders>
            <w:shd w:val="clear" w:color="auto" w:fill="auto"/>
            <w:noWrap/>
            <w:vAlign w:val="center"/>
            <w:hideMark/>
            <w:tcPrChange w:id="906" w:author="QIANHUI LI" w:date="2019-11-04T21:45:00Z">
              <w:tcPr>
                <w:tcW w:w="1480" w:type="dxa"/>
                <w:gridSpan w:val="2"/>
                <w:tcBorders>
                  <w:top w:val="nil"/>
                  <w:left w:val="single" w:sz="4" w:space="0" w:color="auto"/>
                  <w:bottom w:val="double" w:sz="6" w:space="0" w:color="auto"/>
                  <w:right w:val="nil"/>
                </w:tcBorders>
                <w:shd w:val="clear" w:color="auto" w:fill="auto"/>
                <w:noWrap/>
                <w:vAlign w:val="center"/>
                <w:hideMark/>
              </w:tcPr>
            </w:tcPrChange>
          </w:tcPr>
          <w:p w14:paraId="256B8A15" w14:textId="7E163D61" w:rsidR="00CB6356" w:rsidRPr="00554C49" w:rsidRDefault="00B641F4" w:rsidP="00CB6840">
            <w:pPr>
              <w:jc w:val="center"/>
              <w:rPr>
                <w:rFonts w:ascii="Garamond" w:hAnsi="Garamond"/>
                <w:color w:val="000000"/>
              </w:rPr>
            </w:pPr>
            <w:ins w:id="907" w:author="QIANHUI LI" w:date="2019-11-06T21:39:00Z">
              <w:r w:rsidRPr="00554C49">
                <w:rPr>
                  <w:rFonts w:ascii="Garamond" w:hAnsi="Garamond"/>
                  <w:color w:val="000000"/>
                </w:rPr>
                <w:t>100.00</w:t>
              </w:r>
            </w:ins>
            <w:del w:id="908" w:author="QIANHUI LI" w:date="2019-11-06T21:38:00Z">
              <w:r w:rsidR="00CB6356" w:rsidRPr="00554C49" w:rsidDel="00B641F4">
                <w:rPr>
                  <w:rFonts w:ascii="Garamond" w:hAnsi="Garamond"/>
                  <w:color w:val="000000"/>
                </w:rPr>
                <w:delText>99.98</w:delText>
              </w:r>
            </w:del>
            <w:r w:rsidR="00CB6356" w:rsidRPr="00554C49">
              <w:rPr>
                <w:rFonts w:ascii="Garamond" w:hAnsi="Garamond"/>
                <w:color w:val="000000"/>
              </w:rPr>
              <w:t>%</w:t>
            </w:r>
          </w:p>
        </w:tc>
        <w:tc>
          <w:tcPr>
            <w:tcW w:w="1060" w:type="dxa"/>
            <w:gridSpan w:val="2"/>
            <w:tcBorders>
              <w:top w:val="nil"/>
              <w:left w:val="nil"/>
              <w:bottom w:val="double" w:sz="6" w:space="0" w:color="auto"/>
              <w:right w:val="nil"/>
            </w:tcBorders>
            <w:shd w:val="clear" w:color="auto" w:fill="auto"/>
            <w:noWrap/>
            <w:vAlign w:val="center"/>
            <w:hideMark/>
            <w:tcPrChange w:id="909" w:author="QIANHUI LI" w:date="2019-11-04T21:45:00Z">
              <w:tcPr>
                <w:tcW w:w="1060" w:type="dxa"/>
                <w:gridSpan w:val="2"/>
                <w:tcBorders>
                  <w:top w:val="nil"/>
                  <w:left w:val="nil"/>
                  <w:bottom w:val="double" w:sz="6" w:space="0" w:color="auto"/>
                  <w:right w:val="nil"/>
                </w:tcBorders>
                <w:shd w:val="clear" w:color="auto" w:fill="auto"/>
                <w:noWrap/>
                <w:vAlign w:val="center"/>
                <w:hideMark/>
              </w:tcPr>
            </w:tcPrChange>
          </w:tcPr>
          <w:p w14:paraId="299D1E79" w14:textId="33FF23B8" w:rsidR="00CB6356" w:rsidRPr="00554C49" w:rsidRDefault="00CB6356" w:rsidP="00CB6840">
            <w:pPr>
              <w:jc w:val="center"/>
              <w:rPr>
                <w:rFonts w:ascii="Garamond" w:hAnsi="Garamond"/>
                <w:color w:val="000000"/>
              </w:rPr>
            </w:pPr>
            <w:r w:rsidRPr="00554C49">
              <w:rPr>
                <w:rFonts w:ascii="Garamond" w:hAnsi="Garamond"/>
                <w:color w:val="000000"/>
              </w:rPr>
              <w:t>8</w:t>
            </w:r>
            <w:ins w:id="910" w:author="QIANHUI LI" w:date="2019-11-06T21:38:00Z">
              <w:r w:rsidR="00B641F4" w:rsidRPr="00554C49">
                <w:rPr>
                  <w:rFonts w:ascii="Garamond" w:hAnsi="Garamond"/>
                  <w:color w:val="000000"/>
                </w:rPr>
                <w:t>7.39</w:t>
              </w:r>
            </w:ins>
            <w:del w:id="911" w:author="QIANHUI LI" w:date="2019-11-06T21:38:00Z">
              <w:r w:rsidRPr="00554C49" w:rsidDel="00B641F4">
                <w:rPr>
                  <w:rFonts w:ascii="Garamond" w:hAnsi="Garamond"/>
                  <w:color w:val="000000"/>
                </w:rPr>
                <w:delText>6.41</w:delText>
              </w:r>
            </w:del>
            <w:r w:rsidRPr="00554C49">
              <w:rPr>
                <w:rFonts w:ascii="Garamond" w:hAnsi="Garamond"/>
                <w:color w:val="000000"/>
              </w:rPr>
              <w:t>%</w:t>
            </w:r>
          </w:p>
        </w:tc>
      </w:tr>
    </w:tbl>
    <w:p w14:paraId="43D8B95B" w14:textId="77777777" w:rsidR="0065416E" w:rsidRPr="002B53C9" w:rsidRDefault="0065416E" w:rsidP="0065416E">
      <w:pPr>
        <w:spacing w:line="360" w:lineRule="auto"/>
        <w:jc w:val="center"/>
        <w:rPr>
          <w:ins w:id="912" w:author="QIANHUI LI" w:date="2019-11-04T21:41:00Z"/>
          <w:rFonts w:ascii="Garamond" w:hAnsi="Garamond"/>
        </w:rPr>
      </w:pPr>
    </w:p>
    <w:p w14:paraId="3C8933E1" w14:textId="77777777" w:rsidR="00CB6840" w:rsidRPr="00554C49" w:rsidRDefault="00CB6840" w:rsidP="00CB6840">
      <w:pPr>
        <w:spacing w:line="360" w:lineRule="auto"/>
        <w:ind w:firstLine="720"/>
        <w:jc w:val="center"/>
        <w:rPr>
          <w:ins w:id="913" w:author="QIANHUI LI" w:date="2019-11-06T21:51:00Z"/>
          <w:rFonts w:ascii="Garamond" w:hAnsi="Garamond"/>
        </w:rPr>
      </w:pPr>
      <w:ins w:id="914" w:author="QIANHUI LI" w:date="2019-11-06T21:51:00Z">
        <w:r w:rsidRPr="00554C49">
          <w:rPr>
            <w:rFonts w:ascii="Garamond" w:hAnsi="Garamond"/>
          </w:rPr>
          <w:t>Figure 6. The Error Rate of Random Forest</w:t>
        </w:r>
      </w:ins>
    </w:p>
    <w:p w14:paraId="045F4A1D" w14:textId="44649225" w:rsidR="005B373C" w:rsidRDefault="00CB6840" w:rsidP="00C42908">
      <w:pPr>
        <w:spacing w:line="360" w:lineRule="auto"/>
        <w:jc w:val="center"/>
        <w:rPr>
          <w:ins w:id="915" w:author="QIANHUI LI" w:date="2019-11-06T22:27:00Z"/>
          <w:rFonts w:ascii="Garamond" w:hAnsi="Garamond"/>
        </w:rPr>
      </w:pPr>
      <w:ins w:id="916" w:author="QIANHUI LI" w:date="2019-11-06T21:51:00Z">
        <w:r w:rsidRPr="002B53C9">
          <w:rPr>
            <w:rFonts w:ascii="Garamond" w:hAnsi="Garamond"/>
            <w:noProof/>
            <w:rPrChange w:id="917" w:author="QIANHUI LI" w:date="2019-11-06T22:12:00Z">
              <w:rPr>
                <w:rFonts w:ascii="Garamond" w:hAnsi="Garamond"/>
                <w:b/>
                <w:bCs/>
                <w:noProof/>
              </w:rPr>
            </w:rPrChange>
          </w:rPr>
          <w:drawing>
            <wp:inline distT="0" distB="0" distL="0" distR="0" wp14:anchorId="25B83BD1" wp14:editId="163A7337">
              <wp:extent cx="2996454" cy="2139518"/>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5195" b="3400"/>
                      <a:stretch/>
                    </pic:blipFill>
                    <pic:spPr bwMode="auto">
                      <a:xfrm>
                        <a:off x="0" y="0"/>
                        <a:ext cx="2997200" cy="2140051"/>
                      </a:xfrm>
                      <a:prstGeom prst="rect">
                        <a:avLst/>
                      </a:prstGeom>
                      <a:ln>
                        <a:noFill/>
                      </a:ln>
                      <a:extLst>
                        <a:ext uri="{53640926-AAD7-44D8-BBD7-CCE9431645EC}">
                          <a14:shadowObscured xmlns:a14="http://schemas.microsoft.com/office/drawing/2010/main"/>
                        </a:ext>
                      </a:extLst>
                    </pic:spPr>
                  </pic:pic>
                </a:graphicData>
              </a:graphic>
            </wp:inline>
          </w:drawing>
        </w:r>
      </w:ins>
    </w:p>
    <w:p w14:paraId="614777AC" w14:textId="77777777" w:rsidR="00C42908" w:rsidRPr="00554C49" w:rsidRDefault="00C42908">
      <w:pPr>
        <w:spacing w:line="360" w:lineRule="auto"/>
        <w:jc w:val="center"/>
        <w:rPr>
          <w:ins w:id="918" w:author="QIANHUI LI" w:date="2019-11-04T22:21:00Z"/>
          <w:rFonts w:ascii="Garamond" w:hAnsi="Garamond"/>
        </w:rPr>
        <w:pPrChange w:id="919" w:author="QIANHUI LI" w:date="2019-11-06T22:27:00Z">
          <w:pPr>
            <w:spacing w:line="360" w:lineRule="auto"/>
          </w:pPr>
        </w:pPrChange>
      </w:pPr>
    </w:p>
    <w:p w14:paraId="37BBD6F1" w14:textId="27B0851B" w:rsidR="005B373C" w:rsidRPr="00554C49" w:rsidRDefault="005B373C" w:rsidP="005B373C">
      <w:pPr>
        <w:spacing w:line="360" w:lineRule="auto"/>
        <w:jc w:val="center"/>
        <w:rPr>
          <w:ins w:id="920" w:author="QIANHUI LI" w:date="2019-11-04T21:41:00Z"/>
          <w:rFonts w:ascii="Garamond" w:hAnsi="Garamond"/>
        </w:rPr>
      </w:pPr>
      <w:ins w:id="921" w:author="QIANHUI LI" w:date="2019-11-04T22:21:00Z">
        <w:r w:rsidRPr="00554C49">
          <w:rPr>
            <w:rFonts w:ascii="Garamond" w:hAnsi="Garamond"/>
          </w:rPr>
          <w:t>Figure</w:t>
        </w:r>
      </w:ins>
      <w:ins w:id="922" w:author="QIANHUI LI" w:date="2019-11-06T21:22:00Z">
        <w:r w:rsidR="007775D6" w:rsidRPr="00554C49">
          <w:rPr>
            <w:rFonts w:ascii="Garamond" w:hAnsi="Garamond"/>
          </w:rPr>
          <w:t xml:space="preserve"> 7</w:t>
        </w:r>
      </w:ins>
      <w:ins w:id="923" w:author="QIANHUI LI" w:date="2019-11-04T22:21:00Z">
        <w:r w:rsidRPr="00554C49">
          <w:rPr>
            <w:rFonts w:ascii="Garamond" w:hAnsi="Garamond"/>
          </w:rPr>
          <w:t xml:space="preserve">. </w:t>
        </w:r>
      </w:ins>
      <w:ins w:id="924" w:author="QIANHUI LI" w:date="2019-11-04T22:22:00Z">
        <w:r w:rsidRPr="00554C49">
          <w:rPr>
            <w:rFonts w:ascii="Garamond" w:hAnsi="Garamond"/>
          </w:rPr>
          <w:t>Random Forest Variable Importance</w:t>
        </w:r>
      </w:ins>
    </w:p>
    <w:p w14:paraId="1970E078" w14:textId="65575BB9" w:rsidR="0047203E" w:rsidRPr="002B53C9" w:rsidRDefault="00B641F4" w:rsidP="0065416E">
      <w:pPr>
        <w:spacing w:line="360" w:lineRule="auto"/>
        <w:jc w:val="center"/>
        <w:rPr>
          <w:ins w:id="925" w:author="QIANHUI LI" w:date="2019-11-04T21:41:00Z"/>
          <w:rFonts w:ascii="Garamond" w:hAnsi="Garamond"/>
        </w:rPr>
      </w:pPr>
      <w:ins w:id="926" w:author="QIANHUI LI" w:date="2019-11-06T21:40:00Z">
        <w:r w:rsidRPr="002B53C9">
          <w:rPr>
            <w:rFonts w:ascii="Garamond" w:hAnsi="Garamond"/>
            <w:noProof/>
          </w:rPr>
          <w:lastRenderedPageBreak/>
          <w:drawing>
            <wp:inline distT="0" distB="0" distL="0" distR="0" wp14:anchorId="6366ABC9" wp14:editId="1045AE18">
              <wp:extent cx="3555375" cy="1811045"/>
              <wp:effectExtent l="0" t="0" r="63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6678" b="4420"/>
                      <a:stretch/>
                    </pic:blipFill>
                    <pic:spPr bwMode="auto">
                      <a:xfrm>
                        <a:off x="0" y="0"/>
                        <a:ext cx="3556000" cy="1811364"/>
                      </a:xfrm>
                      <a:prstGeom prst="rect">
                        <a:avLst/>
                      </a:prstGeom>
                      <a:ln>
                        <a:noFill/>
                      </a:ln>
                      <a:extLst>
                        <a:ext uri="{53640926-AAD7-44D8-BBD7-CCE9431645EC}">
                          <a14:shadowObscured xmlns:a14="http://schemas.microsoft.com/office/drawing/2010/main"/>
                        </a:ext>
                      </a:extLst>
                    </pic:spPr>
                  </pic:pic>
                </a:graphicData>
              </a:graphic>
            </wp:inline>
          </w:drawing>
        </w:r>
      </w:ins>
    </w:p>
    <w:p w14:paraId="2F5C19A9" w14:textId="77777777" w:rsidR="0065416E" w:rsidRPr="002B53C9" w:rsidRDefault="0065416E">
      <w:pPr>
        <w:spacing w:line="360" w:lineRule="auto"/>
        <w:jc w:val="center"/>
        <w:rPr>
          <w:rFonts w:ascii="Garamond" w:hAnsi="Garamond"/>
        </w:rPr>
        <w:pPrChange w:id="927" w:author="QIANHUI LI" w:date="2019-11-04T21:40:00Z">
          <w:pPr>
            <w:spacing w:line="360" w:lineRule="auto"/>
          </w:pPr>
        </w:pPrChange>
      </w:pPr>
    </w:p>
    <w:p w14:paraId="1A601AD6" w14:textId="77777777" w:rsidR="00CA26D8" w:rsidRPr="002B53C9" w:rsidRDefault="00CA26D8" w:rsidP="00720FAD">
      <w:pPr>
        <w:spacing w:line="360" w:lineRule="auto"/>
        <w:ind w:firstLine="720"/>
        <w:rPr>
          <w:rFonts w:ascii="Garamond" w:hAnsi="Garamond"/>
          <w:rPrChange w:id="928" w:author="QIANHUI LI" w:date="2019-11-06T22:12:00Z">
            <w:rPr>
              <w:rFonts w:ascii="Garamond" w:hAnsi="Garamond"/>
              <w:b/>
              <w:bCs/>
            </w:rPr>
          </w:rPrChange>
        </w:rPr>
      </w:pPr>
      <w:r w:rsidRPr="002B53C9">
        <w:rPr>
          <w:rFonts w:ascii="Garamond" w:hAnsi="Garamond"/>
          <w:rPrChange w:id="929" w:author="QIANHUI LI" w:date="2019-11-06T22:12:00Z">
            <w:rPr>
              <w:rFonts w:ascii="Garamond" w:hAnsi="Garamond"/>
              <w:b/>
              <w:bCs/>
            </w:rPr>
          </w:rPrChange>
        </w:rPr>
        <w:t>4.4. ANN</w:t>
      </w:r>
    </w:p>
    <w:p w14:paraId="74A32D6E" w14:textId="50625086" w:rsidR="00B15B21" w:rsidRPr="00554C49" w:rsidRDefault="00D82ACE" w:rsidP="00B15B21">
      <w:pPr>
        <w:spacing w:line="360" w:lineRule="auto"/>
        <w:ind w:firstLine="720"/>
        <w:rPr>
          <w:ins w:id="930" w:author="QIANHUI LI" w:date="2019-11-06T22:09:00Z"/>
          <w:rFonts w:ascii="Garamond" w:hAnsi="Garamond"/>
        </w:rPr>
      </w:pPr>
      <w:r w:rsidRPr="002B53C9">
        <w:rPr>
          <w:rFonts w:ascii="Garamond" w:hAnsi="Garamond"/>
          <w:rPrChange w:id="931" w:author="QIANHUI LI" w:date="2019-11-06T22:12:00Z">
            <w:rPr>
              <w:rFonts w:ascii="Garamond" w:hAnsi="Garamond"/>
              <w:b/>
              <w:bCs/>
            </w:rPr>
          </w:rPrChange>
        </w:rPr>
        <w:tab/>
      </w:r>
      <w:ins w:id="932" w:author="QIANHUI LI" w:date="2019-11-05T21:38:00Z">
        <w:r w:rsidR="00822748" w:rsidRPr="002B53C9">
          <w:rPr>
            <w:rFonts w:ascii="Garamond" w:hAnsi="Garamond"/>
            <w:rPrChange w:id="933" w:author="QIANHUI LI" w:date="2019-11-06T22:12:00Z">
              <w:rPr>
                <w:rFonts w:ascii="Garamond" w:hAnsi="Garamond"/>
                <w:b/>
                <w:bCs/>
              </w:rPr>
            </w:rPrChange>
          </w:rPr>
          <w:t>ANN are composed of many nodes</w:t>
        </w:r>
      </w:ins>
      <w:ins w:id="934" w:author="QIANHUI LI" w:date="2019-11-06T22:28:00Z">
        <w:r w:rsidR="00BD06BD">
          <w:rPr>
            <w:rFonts w:ascii="Garamond" w:hAnsi="Garamond"/>
          </w:rPr>
          <w:t>, and t</w:t>
        </w:r>
      </w:ins>
      <w:ins w:id="935" w:author="QIANHUI LI" w:date="2019-11-05T21:38:00Z">
        <w:r w:rsidR="00822748" w:rsidRPr="002B53C9">
          <w:rPr>
            <w:rFonts w:ascii="Garamond" w:hAnsi="Garamond"/>
            <w:rPrChange w:id="936" w:author="QIANHUI LI" w:date="2019-11-06T22:12:00Z">
              <w:rPr>
                <w:rFonts w:ascii="Garamond" w:hAnsi="Garamond"/>
                <w:b/>
                <w:bCs/>
              </w:rPr>
            </w:rPrChange>
          </w:rPr>
          <w:t xml:space="preserve">hese nodes are connected to each other and function together, by passing information. They consist of a number of layers. Here, each layer performs a different function on the received data. </w:t>
        </w:r>
      </w:ins>
      <w:ins w:id="937" w:author="QIANHUI LI" w:date="2019-11-06T22:30:00Z">
        <w:r w:rsidR="009D5039">
          <w:rPr>
            <w:rFonts w:ascii="Garamond" w:hAnsi="Garamond"/>
          </w:rPr>
          <w:t xml:space="preserve"> Figure 8</w:t>
        </w:r>
      </w:ins>
      <w:ins w:id="938" w:author="QIANHUI LI" w:date="2019-11-06T22:31:00Z">
        <w:r w:rsidR="009D5039">
          <w:rPr>
            <w:rFonts w:ascii="Garamond" w:hAnsi="Garamond"/>
          </w:rPr>
          <w:t xml:space="preserve"> shows the </w:t>
        </w:r>
      </w:ins>
      <w:ins w:id="939" w:author="QIANHUI LI" w:date="2019-11-06T22:32:00Z">
        <w:r w:rsidR="00A34B8F">
          <w:rPr>
            <w:rFonts w:ascii="Garamond" w:hAnsi="Garamond"/>
          </w:rPr>
          <w:t xml:space="preserve">final </w:t>
        </w:r>
      </w:ins>
      <w:ins w:id="940" w:author="QIANHUI LI" w:date="2019-11-06T22:31:00Z">
        <w:r w:rsidR="009D5039">
          <w:rPr>
            <w:rFonts w:ascii="Garamond" w:hAnsi="Garamond"/>
          </w:rPr>
          <w:t xml:space="preserve">structure of my </w:t>
        </w:r>
      </w:ins>
      <w:ins w:id="941" w:author="QIANHUI LI" w:date="2019-11-06T22:32:00Z">
        <w:r w:rsidR="009D5039">
          <w:rPr>
            <w:rFonts w:ascii="Garamond" w:hAnsi="Garamond"/>
          </w:rPr>
          <w:t>Neural Networks</w:t>
        </w:r>
        <w:r w:rsidR="00A34B8F">
          <w:rPr>
            <w:rFonts w:ascii="Garamond" w:hAnsi="Garamond"/>
          </w:rPr>
          <w:t xml:space="preserve"> with</w:t>
        </w:r>
      </w:ins>
      <w:ins w:id="942" w:author="QIANHUI LI" w:date="2019-11-05T21:38:00Z">
        <w:r w:rsidR="00822748" w:rsidRPr="002B53C9">
          <w:rPr>
            <w:rFonts w:ascii="Garamond" w:hAnsi="Garamond"/>
            <w:rPrChange w:id="943" w:author="QIANHUI LI" w:date="2019-11-06T22:12:00Z">
              <w:rPr>
                <w:rFonts w:ascii="Garamond" w:hAnsi="Garamond"/>
                <w:b/>
                <w:bCs/>
              </w:rPr>
            </w:rPrChange>
          </w:rPr>
          <w:t xml:space="preserve"> one input layer, one output layer, and one hidden layer</w:t>
        </w:r>
      </w:ins>
      <w:ins w:id="944" w:author="QIANHUI LI" w:date="2019-11-05T21:39:00Z">
        <w:r w:rsidR="00822748" w:rsidRPr="002B53C9">
          <w:rPr>
            <w:rFonts w:ascii="Garamond" w:hAnsi="Garamond"/>
          </w:rPr>
          <w:t xml:space="preserve"> </w:t>
        </w:r>
      </w:ins>
      <w:ins w:id="945" w:author="QIANHUI LI" w:date="2019-11-06T22:32:00Z">
        <w:r w:rsidR="001877AA">
          <w:rPr>
            <w:rFonts w:ascii="Garamond" w:hAnsi="Garamond"/>
          </w:rPr>
          <w:t>which has</w:t>
        </w:r>
      </w:ins>
      <w:ins w:id="946" w:author="QIANHUI LI" w:date="2019-11-05T21:39:00Z">
        <w:r w:rsidR="00822748" w:rsidRPr="002B53C9">
          <w:rPr>
            <w:rFonts w:ascii="Garamond" w:hAnsi="Garamond"/>
          </w:rPr>
          <w:t xml:space="preserve"> </w:t>
        </w:r>
      </w:ins>
      <w:ins w:id="947" w:author="QIANHUI LI" w:date="2019-11-06T22:33:00Z">
        <w:r w:rsidR="00B44527">
          <w:rPr>
            <w:rFonts w:ascii="Garamond" w:hAnsi="Garamond"/>
          </w:rPr>
          <w:t>5</w:t>
        </w:r>
      </w:ins>
      <w:ins w:id="948" w:author="QIANHUI LI" w:date="2019-11-05T21:39:00Z">
        <w:r w:rsidR="00822748" w:rsidRPr="00554C49">
          <w:rPr>
            <w:rFonts w:ascii="Garamond" w:hAnsi="Garamond"/>
          </w:rPr>
          <w:t xml:space="preserve"> neurons</w:t>
        </w:r>
      </w:ins>
      <w:ins w:id="949" w:author="QIANHUI LI" w:date="2019-11-05T21:38:00Z">
        <w:r w:rsidR="00822748" w:rsidRPr="002B53C9">
          <w:rPr>
            <w:rFonts w:ascii="Garamond" w:hAnsi="Garamond"/>
            <w:rPrChange w:id="950" w:author="QIANHUI LI" w:date="2019-11-06T22:12:00Z">
              <w:rPr>
                <w:rFonts w:ascii="Garamond" w:hAnsi="Garamond"/>
                <w:b/>
                <w:bCs/>
              </w:rPr>
            </w:rPrChange>
          </w:rPr>
          <w:t xml:space="preserve">. </w:t>
        </w:r>
      </w:ins>
      <w:del w:id="951" w:author="QIANHUI LI" w:date="2019-11-05T21:40:00Z">
        <w:r w:rsidRPr="002B53C9" w:rsidDel="00B8577F">
          <w:rPr>
            <w:rFonts w:ascii="Garamond" w:hAnsi="Garamond"/>
          </w:rPr>
          <w:delText xml:space="preserve">The ANN has large </w:delText>
        </w:r>
        <w:r w:rsidRPr="00554C49" w:rsidDel="00B8577F">
          <w:rPr>
            <w:rFonts w:ascii="Garamond" w:hAnsi="Garamond"/>
          </w:rPr>
          <w:delText xml:space="preserve">capacity to deal with large size data, and it is suitable to estimate non-linear relationship. </w:delText>
        </w:r>
      </w:del>
      <w:del w:id="952" w:author="QIANHUI LI" w:date="2019-11-05T21:37:00Z">
        <w:r w:rsidRPr="00554C49" w:rsidDel="00822748">
          <w:rPr>
            <w:rFonts w:ascii="Garamond" w:hAnsi="Garamond"/>
          </w:rPr>
          <w:delText>Besides, it prevents the model from overfitting and outliers.</w:delText>
        </w:r>
        <w:r w:rsidR="006E3AB7" w:rsidRPr="00554C49" w:rsidDel="00822748">
          <w:rPr>
            <w:rFonts w:ascii="Garamond" w:hAnsi="Garamond"/>
          </w:rPr>
          <w:delText xml:space="preserve"> </w:delText>
        </w:r>
      </w:del>
      <w:r w:rsidR="006E3AB7" w:rsidRPr="00554C49">
        <w:rPr>
          <w:rFonts w:ascii="Garamond" w:hAnsi="Garamond"/>
        </w:rPr>
        <w:t>From the Table</w:t>
      </w:r>
      <w:ins w:id="953" w:author="QIANHUI LI" w:date="2019-11-06T22:29:00Z">
        <w:r w:rsidR="005944B3">
          <w:rPr>
            <w:rFonts w:ascii="Garamond" w:hAnsi="Garamond"/>
          </w:rPr>
          <w:t xml:space="preserve"> 7</w:t>
        </w:r>
      </w:ins>
      <w:r w:rsidR="006E3AB7" w:rsidRPr="00554C49">
        <w:rPr>
          <w:rFonts w:ascii="Garamond" w:hAnsi="Garamond"/>
        </w:rPr>
        <w:t xml:space="preserve"> and </w:t>
      </w:r>
      <w:ins w:id="954" w:author="QIANHUI LI" w:date="2019-11-06T22:30:00Z">
        <w:r w:rsidR="009D5039">
          <w:rPr>
            <w:rFonts w:ascii="Garamond" w:hAnsi="Garamond"/>
          </w:rPr>
          <w:t>Table</w:t>
        </w:r>
      </w:ins>
      <w:del w:id="955" w:author="QIANHUI LI" w:date="2019-11-06T22:30:00Z">
        <w:r w:rsidR="006E3AB7" w:rsidRPr="00554C49" w:rsidDel="009D5039">
          <w:rPr>
            <w:rFonts w:ascii="Garamond" w:hAnsi="Garamond"/>
          </w:rPr>
          <w:delText>Figure</w:delText>
        </w:r>
      </w:del>
      <w:ins w:id="956" w:author="QIANHUI LI" w:date="2019-11-06T22:29:00Z">
        <w:r w:rsidR="005944B3">
          <w:rPr>
            <w:rFonts w:ascii="Garamond" w:hAnsi="Garamond"/>
          </w:rPr>
          <w:t xml:space="preserve"> 8</w:t>
        </w:r>
      </w:ins>
      <w:del w:id="957" w:author="QIANHUI LI" w:date="2019-11-06T22:29:00Z">
        <w:r w:rsidR="006E3AB7" w:rsidRPr="00554C49" w:rsidDel="005944B3">
          <w:rPr>
            <w:rFonts w:ascii="Garamond" w:hAnsi="Garamond"/>
          </w:rPr>
          <w:delText>------</w:delText>
        </w:r>
      </w:del>
      <w:r w:rsidR="006E3AB7" w:rsidRPr="00554C49">
        <w:rPr>
          <w:rFonts w:ascii="Garamond" w:hAnsi="Garamond"/>
        </w:rPr>
        <w:t xml:space="preserve"> below, we know that the best accuracy is obtained at 5 neurons with decay=0.1. As a result, the accuracy with training data is </w:t>
      </w:r>
      <w:del w:id="958" w:author="QIANHUI LI" w:date="2019-11-06T22:29:00Z">
        <w:r w:rsidR="006E3AB7" w:rsidRPr="00554C49" w:rsidDel="005944B3">
          <w:rPr>
            <w:rFonts w:ascii="Garamond" w:hAnsi="Garamond"/>
          </w:rPr>
          <w:delText>84.57</w:delText>
        </w:r>
      </w:del>
      <w:ins w:id="959" w:author="QIANHUI LI" w:date="2019-11-06T22:29:00Z">
        <w:r w:rsidR="005944B3">
          <w:rPr>
            <w:rFonts w:ascii="Garamond" w:hAnsi="Garamond"/>
          </w:rPr>
          <w:t>74.86</w:t>
        </w:r>
      </w:ins>
      <w:r w:rsidR="006E3AB7" w:rsidRPr="00554C49">
        <w:rPr>
          <w:rFonts w:ascii="Garamond" w:hAnsi="Garamond"/>
        </w:rPr>
        <w:t xml:space="preserve">%, and with test data is </w:t>
      </w:r>
      <w:del w:id="960" w:author="QIANHUI LI" w:date="2019-11-06T22:29:00Z">
        <w:r w:rsidR="006E3AB7" w:rsidRPr="00554C49" w:rsidDel="005944B3">
          <w:rPr>
            <w:rFonts w:ascii="Garamond" w:hAnsi="Garamond"/>
          </w:rPr>
          <w:delText>84.09</w:delText>
        </w:r>
      </w:del>
      <w:ins w:id="961" w:author="QIANHUI LI" w:date="2019-11-06T22:29:00Z">
        <w:r w:rsidR="005944B3">
          <w:rPr>
            <w:rFonts w:ascii="Garamond" w:hAnsi="Garamond"/>
          </w:rPr>
          <w:t>73.76</w:t>
        </w:r>
      </w:ins>
      <w:r w:rsidR="006E3AB7" w:rsidRPr="00554C49">
        <w:rPr>
          <w:rFonts w:ascii="Garamond" w:hAnsi="Garamond"/>
        </w:rPr>
        <w:t>%. The results shows the</w:t>
      </w:r>
      <w:ins w:id="962" w:author="QIANHUI LI" w:date="2019-11-06T21:53:00Z">
        <w:r w:rsidR="001D0A2F" w:rsidRPr="00554C49">
          <w:rPr>
            <w:rFonts w:ascii="Garamond" w:hAnsi="Garamond"/>
          </w:rPr>
          <w:t xml:space="preserve"> Neural Network</w:t>
        </w:r>
      </w:ins>
      <w:del w:id="963" w:author="QIANHUI LI" w:date="2019-11-06T21:53:00Z">
        <w:r w:rsidR="006E3AB7" w:rsidRPr="00554C49" w:rsidDel="001D0A2F">
          <w:rPr>
            <w:rFonts w:ascii="Garamond" w:hAnsi="Garamond"/>
          </w:rPr>
          <w:delText xml:space="preserve"> ANN</w:delText>
        </w:r>
      </w:del>
      <w:r w:rsidR="006E3AB7" w:rsidRPr="00554C49">
        <w:rPr>
          <w:rFonts w:ascii="Garamond" w:hAnsi="Garamond"/>
        </w:rPr>
        <w:t xml:space="preserve"> does a </w:t>
      </w:r>
      <w:ins w:id="964" w:author="QIANHUI LI" w:date="2019-11-06T21:54:00Z">
        <w:r w:rsidR="001D0A2F" w:rsidRPr="00554C49">
          <w:rPr>
            <w:rFonts w:ascii="Garamond" w:hAnsi="Garamond"/>
          </w:rPr>
          <w:t>bad</w:t>
        </w:r>
      </w:ins>
      <w:del w:id="965" w:author="QIANHUI LI" w:date="2019-11-06T21:54:00Z">
        <w:r w:rsidR="006E3AB7" w:rsidRPr="00554C49" w:rsidDel="001D0A2F">
          <w:rPr>
            <w:rFonts w:ascii="Garamond" w:hAnsi="Garamond"/>
          </w:rPr>
          <w:delText>good</w:delText>
        </w:r>
      </w:del>
      <w:r w:rsidR="006E3AB7" w:rsidRPr="00554C49">
        <w:rPr>
          <w:rFonts w:ascii="Garamond" w:hAnsi="Garamond"/>
        </w:rPr>
        <w:t xml:space="preserve"> job in predicting accuracy, </w:t>
      </w:r>
      <w:ins w:id="966" w:author="QIANHUI LI" w:date="2019-11-06T21:54:00Z">
        <w:r w:rsidR="001D0A2F" w:rsidRPr="00554C49">
          <w:rPr>
            <w:rFonts w:ascii="Garamond" w:hAnsi="Garamond"/>
          </w:rPr>
          <w:t>compared with Random Forest and Classification and Regression Tree</w:t>
        </w:r>
      </w:ins>
      <w:ins w:id="967" w:author="QIANHUI LI" w:date="2019-11-06T21:55:00Z">
        <w:r w:rsidR="001D0A2F" w:rsidRPr="00554C49">
          <w:rPr>
            <w:rFonts w:ascii="Garamond" w:hAnsi="Garamond"/>
          </w:rPr>
          <w:t>.</w:t>
        </w:r>
      </w:ins>
      <w:ins w:id="968" w:author="QIANHUI LI" w:date="2019-11-06T22:08:00Z">
        <w:r w:rsidR="00B15B21" w:rsidRPr="00554C49">
          <w:rPr>
            <w:rFonts w:ascii="Garamond" w:hAnsi="Garamond"/>
          </w:rPr>
          <w:t xml:space="preserve"> Figure </w:t>
        </w:r>
      </w:ins>
      <w:ins w:id="969" w:author="QIANHUI LI" w:date="2019-11-06T22:30:00Z">
        <w:r w:rsidR="009D5039">
          <w:rPr>
            <w:rFonts w:ascii="Garamond" w:hAnsi="Garamond"/>
          </w:rPr>
          <w:t>9</w:t>
        </w:r>
      </w:ins>
      <w:ins w:id="970" w:author="QIANHUI LI" w:date="2019-11-06T22:08:00Z">
        <w:r w:rsidR="00B15B21" w:rsidRPr="00554C49">
          <w:rPr>
            <w:rFonts w:ascii="Garamond" w:hAnsi="Garamond"/>
          </w:rPr>
          <w:t xml:space="preserve"> suggests the most important variable selected by Neural Network is “</w:t>
        </w:r>
        <w:proofErr w:type="spellStart"/>
        <w:r w:rsidR="00B15B21" w:rsidRPr="00554C49">
          <w:rPr>
            <w:rFonts w:ascii="Garamond" w:hAnsi="Garamond"/>
          </w:rPr>
          <w:t>n</w:t>
        </w:r>
      </w:ins>
      <w:ins w:id="971" w:author="QIANHUI LI" w:date="2019-11-06T22:09:00Z">
        <w:r w:rsidR="00B15B21" w:rsidRPr="00554C49">
          <w:rPr>
            <w:rFonts w:ascii="Garamond" w:hAnsi="Garamond"/>
          </w:rPr>
          <w:t>r.employed</w:t>
        </w:r>
        <w:proofErr w:type="spellEnd"/>
        <w:r w:rsidR="00B15B21" w:rsidRPr="00554C49">
          <w:rPr>
            <w:rFonts w:ascii="Garamond" w:hAnsi="Garamond"/>
          </w:rPr>
          <w:t>”</w:t>
        </w:r>
      </w:ins>
      <w:ins w:id="972" w:author="QIANHUI LI" w:date="2019-11-06T22:46:00Z">
        <w:r w:rsidR="000D5655">
          <w:rPr>
            <w:rFonts w:ascii="Garamond" w:hAnsi="Garamond"/>
          </w:rPr>
          <w:t>, and its importance is way high</w:t>
        </w:r>
      </w:ins>
      <w:ins w:id="973" w:author="QIANHUI LI" w:date="2019-11-06T22:47:00Z">
        <w:r w:rsidR="000D5655">
          <w:rPr>
            <w:rFonts w:ascii="Garamond" w:hAnsi="Garamond"/>
          </w:rPr>
          <w:t>er than others</w:t>
        </w:r>
      </w:ins>
      <w:ins w:id="974" w:author="QIANHUI LI" w:date="2019-11-06T22:09:00Z">
        <w:r w:rsidR="00B15B21" w:rsidRPr="00554C49">
          <w:rPr>
            <w:rFonts w:ascii="Garamond" w:hAnsi="Garamond"/>
          </w:rPr>
          <w:t xml:space="preserve">. It represents the number of employees of direct marketing. </w:t>
        </w:r>
        <w:r w:rsidR="008E64FB" w:rsidRPr="00554C49">
          <w:rPr>
            <w:rFonts w:ascii="Garamond" w:hAnsi="Garamond"/>
          </w:rPr>
          <w:t>It makes sense that</w:t>
        </w:r>
        <w:r w:rsidR="00B15B21" w:rsidRPr="00554C49">
          <w:rPr>
            <w:rFonts w:ascii="Garamond" w:hAnsi="Garamond"/>
          </w:rPr>
          <w:t xml:space="preserve"> the more employees they used to make direct the phone calls, the more customers will be contacted, and the probability of subscription will increase.</w:t>
        </w:r>
      </w:ins>
    </w:p>
    <w:p w14:paraId="73F242E7" w14:textId="3312CB59" w:rsidR="0096046C" w:rsidRPr="00554C49" w:rsidRDefault="006E3AB7" w:rsidP="00720FAD">
      <w:pPr>
        <w:spacing w:line="360" w:lineRule="auto"/>
        <w:ind w:firstLine="720"/>
        <w:rPr>
          <w:ins w:id="975" w:author="QIANHUI LI" w:date="2019-11-06T21:52:00Z"/>
          <w:rFonts w:ascii="Garamond" w:hAnsi="Garamond"/>
        </w:rPr>
      </w:pPr>
      <w:del w:id="976" w:author="QIANHUI LI" w:date="2019-11-06T21:54:00Z">
        <w:r w:rsidRPr="00554C49" w:rsidDel="001D0A2F">
          <w:rPr>
            <w:rFonts w:ascii="Garamond" w:hAnsi="Garamond"/>
          </w:rPr>
          <w:delText>even though it is still lower than RF.</w:delText>
        </w:r>
      </w:del>
    </w:p>
    <w:tbl>
      <w:tblPr>
        <w:tblW w:w="3780" w:type="dxa"/>
        <w:jc w:val="center"/>
        <w:tblLook w:val="04A0" w:firstRow="1" w:lastRow="0" w:firstColumn="1" w:lastColumn="0" w:noHBand="0" w:noVBand="1"/>
      </w:tblPr>
      <w:tblGrid>
        <w:gridCol w:w="1240"/>
        <w:gridCol w:w="1480"/>
        <w:gridCol w:w="1060"/>
      </w:tblGrid>
      <w:tr w:rsidR="00CB6840" w:rsidRPr="00554C49" w14:paraId="7BA07DF6" w14:textId="77777777" w:rsidTr="000D5655">
        <w:trPr>
          <w:trHeight w:val="320"/>
          <w:jc w:val="center"/>
          <w:ins w:id="977" w:author="QIANHUI LI" w:date="2019-11-06T21:52:00Z"/>
        </w:trPr>
        <w:tc>
          <w:tcPr>
            <w:tcW w:w="2720" w:type="dxa"/>
            <w:gridSpan w:val="2"/>
            <w:tcBorders>
              <w:top w:val="nil"/>
              <w:left w:val="nil"/>
              <w:bottom w:val="double" w:sz="6" w:space="0" w:color="auto"/>
              <w:right w:val="nil"/>
            </w:tcBorders>
            <w:shd w:val="clear" w:color="auto" w:fill="auto"/>
            <w:noWrap/>
            <w:vAlign w:val="bottom"/>
            <w:hideMark/>
          </w:tcPr>
          <w:p w14:paraId="05880D8A" w14:textId="77777777" w:rsidR="00CB6840" w:rsidRPr="002B53C9" w:rsidRDefault="00CB6840" w:rsidP="000D5655">
            <w:pPr>
              <w:rPr>
                <w:ins w:id="978" w:author="QIANHUI LI" w:date="2019-11-06T21:52:00Z"/>
                <w:rFonts w:ascii="Garamond" w:hAnsi="Garamond"/>
                <w:color w:val="000000"/>
                <w:rPrChange w:id="979" w:author="QIANHUI LI" w:date="2019-11-06T22:12:00Z">
                  <w:rPr>
                    <w:ins w:id="980" w:author="QIANHUI LI" w:date="2019-11-06T21:52:00Z"/>
                    <w:rFonts w:ascii="Garamond" w:hAnsi="Garamond"/>
                    <w:b/>
                    <w:bCs/>
                    <w:color w:val="000000"/>
                  </w:rPr>
                </w:rPrChange>
              </w:rPr>
            </w:pPr>
          </w:p>
          <w:p w14:paraId="4F7C1357" w14:textId="7D3EE3C7" w:rsidR="00CB6840" w:rsidRPr="002B53C9" w:rsidRDefault="00CB6840" w:rsidP="000D5655">
            <w:pPr>
              <w:ind w:right="-267"/>
              <w:rPr>
                <w:ins w:id="981" w:author="QIANHUI LI" w:date="2019-11-06T21:52:00Z"/>
                <w:rFonts w:ascii="Garamond" w:hAnsi="Garamond"/>
                <w:color w:val="000000"/>
                <w:rPrChange w:id="982" w:author="QIANHUI LI" w:date="2019-11-06T22:12:00Z">
                  <w:rPr>
                    <w:ins w:id="983" w:author="QIANHUI LI" w:date="2019-11-06T21:52:00Z"/>
                    <w:rFonts w:ascii="Garamond" w:hAnsi="Garamond"/>
                    <w:b/>
                    <w:bCs/>
                    <w:color w:val="000000"/>
                  </w:rPr>
                </w:rPrChange>
              </w:rPr>
            </w:pPr>
            <w:ins w:id="984" w:author="QIANHUI LI" w:date="2019-11-06T21:52:00Z">
              <w:r w:rsidRPr="002B53C9">
                <w:rPr>
                  <w:rFonts w:ascii="Garamond" w:hAnsi="Garamond"/>
                  <w:color w:val="000000"/>
                  <w:rPrChange w:id="985" w:author="QIANHUI LI" w:date="2019-11-06T22:12:00Z">
                    <w:rPr>
                      <w:rFonts w:ascii="Garamond" w:hAnsi="Garamond"/>
                      <w:b/>
                      <w:bCs/>
                      <w:color w:val="000000"/>
                    </w:rPr>
                  </w:rPrChange>
                </w:rPr>
                <w:t>Table 7. ANN Accuracy</w:t>
              </w:r>
            </w:ins>
          </w:p>
        </w:tc>
        <w:tc>
          <w:tcPr>
            <w:tcW w:w="1060" w:type="dxa"/>
            <w:tcBorders>
              <w:top w:val="nil"/>
              <w:left w:val="nil"/>
              <w:bottom w:val="double" w:sz="6" w:space="0" w:color="auto"/>
              <w:right w:val="nil"/>
            </w:tcBorders>
            <w:shd w:val="clear" w:color="auto" w:fill="auto"/>
            <w:noWrap/>
            <w:vAlign w:val="bottom"/>
            <w:hideMark/>
          </w:tcPr>
          <w:p w14:paraId="65FED0E3" w14:textId="77777777" w:rsidR="00CB6840" w:rsidRPr="00554C49" w:rsidRDefault="00CB6840" w:rsidP="000D5655">
            <w:pPr>
              <w:rPr>
                <w:ins w:id="986" w:author="QIANHUI LI" w:date="2019-11-06T21:52:00Z"/>
                <w:rFonts w:ascii="Garamond" w:hAnsi="Garamond"/>
                <w:color w:val="000000"/>
              </w:rPr>
            </w:pPr>
            <w:ins w:id="987" w:author="QIANHUI LI" w:date="2019-11-06T21:52:00Z">
              <w:r w:rsidRPr="002B53C9">
                <w:rPr>
                  <w:rFonts w:ascii="Garamond" w:hAnsi="Garamond"/>
                  <w:color w:val="000000"/>
                </w:rPr>
                <w:t> </w:t>
              </w:r>
            </w:ins>
          </w:p>
        </w:tc>
      </w:tr>
      <w:tr w:rsidR="00CB6840" w:rsidRPr="00554C49" w14:paraId="3305FC64" w14:textId="77777777" w:rsidTr="000D5655">
        <w:trPr>
          <w:trHeight w:val="320"/>
          <w:jc w:val="center"/>
          <w:ins w:id="988" w:author="QIANHUI LI" w:date="2019-11-06T21:52:00Z"/>
        </w:trPr>
        <w:tc>
          <w:tcPr>
            <w:tcW w:w="1240" w:type="dxa"/>
            <w:tcBorders>
              <w:top w:val="nil"/>
              <w:left w:val="nil"/>
              <w:bottom w:val="single" w:sz="4" w:space="0" w:color="auto"/>
              <w:right w:val="nil"/>
            </w:tcBorders>
            <w:shd w:val="clear" w:color="auto" w:fill="auto"/>
            <w:noWrap/>
            <w:vAlign w:val="center"/>
            <w:hideMark/>
          </w:tcPr>
          <w:p w14:paraId="570D3CFA" w14:textId="77777777" w:rsidR="00CB6840" w:rsidRPr="002B53C9" w:rsidRDefault="00CB6840" w:rsidP="000D5655">
            <w:pPr>
              <w:jc w:val="center"/>
              <w:rPr>
                <w:ins w:id="989" w:author="QIANHUI LI" w:date="2019-11-06T21:52:00Z"/>
                <w:rFonts w:ascii="Garamond" w:hAnsi="Garamond"/>
                <w:color w:val="000000"/>
                <w:rPrChange w:id="990" w:author="QIANHUI LI" w:date="2019-11-06T22:12:00Z">
                  <w:rPr>
                    <w:ins w:id="991" w:author="QIANHUI LI" w:date="2019-11-06T21:52:00Z"/>
                    <w:rFonts w:ascii="Garamond" w:hAnsi="Garamond"/>
                    <w:b/>
                    <w:bCs/>
                    <w:color w:val="000000"/>
                  </w:rPr>
                </w:rPrChange>
              </w:rPr>
            </w:pPr>
            <w:ins w:id="992" w:author="QIANHUI LI" w:date="2019-11-06T21:52:00Z">
              <w:r w:rsidRPr="002B53C9">
                <w:rPr>
                  <w:rFonts w:ascii="Garamond" w:hAnsi="Garamond"/>
                  <w:color w:val="000000"/>
                  <w:rPrChange w:id="993" w:author="QIANHUI LI" w:date="2019-11-06T22:12:00Z">
                    <w:rPr>
                      <w:rFonts w:ascii="Garamond" w:hAnsi="Garamond"/>
                      <w:b/>
                      <w:bCs/>
                      <w:color w:val="000000"/>
                    </w:rPr>
                  </w:rPrChange>
                </w:rPr>
                <w:t>ANN</w:t>
              </w:r>
            </w:ins>
          </w:p>
        </w:tc>
        <w:tc>
          <w:tcPr>
            <w:tcW w:w="1480" w:type="dxa"/>
            <w:tcBorders>
              <w:top w:val="nil"/>
              <w:left w:val="single" w:sz="4" w:space="0" w:color="auto"/>
              <w:bottom w:val="single" w:sz="4" w:space="0" w:color="auto"/>
              <w:right w:val="nil"/>
            </w:tcBorders>
            <w:shd w:val="clear" w:color="auto" w:fill="auto"/>
            <w:noWrap/>
            <w:vAlign w:val="center"/>
            <w:hideMark/>
          </w:tcPr>
          <w:p w14:paraId="31E93157" w14:textId="77777777" w:rsidR="00CB6840" w:rsidRPr="00554C49" w:rsidRDefault="00CB6840" w:rsidP="000D5655">
            <w:pPr>
              <w:jc w:val="center"/>
              <w:rPr>
                <w:ins w:id="994" w:author="QIANHUI LI" w:date="2019-11-06T21:52:00Z"/>
                <w:rFonts w:ascii="Garamond" w:hAnsi="Garamond"/>
                <w:color w:val="000000"/>
              </w:rPr>
            </w:pPr>
            <w:ins w:id="995" w:author="QIANHUI LI" w:date="2019-11-06T21:52:00Z">
              <w:r w:rsidRPr="002B53C9">
                <w:rPr>
                  <w:rFonts w:ascii="Garamond" w:hAnsi="Garamond"/>
                  <w:color w:val="000000"/>
                </w:rPr>
                <w:t>Training data</w:t>
              </w:r>
            </w:ins>
          </w:p>
        </w:tc>
        <w:tc>
          <w:tcPr>
            <w:tcW w:w="1060" w:type="dxa"/>
            <w:tcBorders>
              <w:top w:val="nil"/>
              <w:left w:val="nil"/>
              <w:bottom w:val="single" w:sz="4" w:space="0" w:color="auto"/>
              <w:right w:val="nil"/>
            </w:tcBorders>
            <w:shd w:val="clear" w:color="auto" w:fill="auto"/>
            <w:noWrap/>
            <w:vAlign w:val="center"/>
            <w:hideMark/>
          </w:tcPr>
          <w:p w14:paraId="5A16AD5F" w14:textId="77777777" w:rsidR="00CB6840" w:rsidRPr="00554C49" w:rsidRDefault="00CB6840" w:rsidP="000D5655">
            <w:pPr>
              <w:ind w:right="-113"/>
              <w:jc w:val="center"/>
              <w:rPr>
                <w:ins w:id="996" w:author="QIANHUI LI" w:date="2019-11-06T21:52:00Z"/>
                <w:rFonts w:ascii="Garamond" w:hAnsi="Garamond"/>
                <w:color w:val="000000"/>
              </w:rPr>
            </w:pPr>
            <w:ins w:id="997" w:author="QIANHUI LI" w:date="2019-11-06T21:52:00Z">
              <w:r w:rsidRPr="00554C49">
                <w:rPr>
                  <w:rFonts w:ascii="Garamond" w:hAnsi="Garamond"/>
                  <w:color w:val="000000"/>
                </w:rPr>
                <w:t>Test data</w:t>
              </w:r>
            </w:ins>
          </w:p>
        </w:tc>
      </w:tr>
      <w:tr w:rsidR="00CB6840" w:rsidRPr="00554C49" w14:paraId="350C4F61" w14:textId="77777777" w:rsidTr="000D5655">
        <w:trPr>
          <w:trHeight w:val="340"/>
          <w:jc w:val="center"/>
          <w:ins w:id="998" w:author="QIANHUI LI" w:date="2019-11-06T21:52:00Z"/>
        </w:trPr>
        <w:tc>
          <w:tcPr>
            <w:tcW w:w="1240" w:type="dxa"/>
            <w:tcBorders>
              <w:top w:val="nil"/>
              <w:left w:val="nil"/>
              <w:bottom w:val="double" w:sz="6" w:space="0" w:color="auto"/>
              <w:right w:val="nil"/>
            </w:tcBorders>
            <w:shd w:val="clear" w:color="auto" w:fill="auto"/>
            <w:vAlign w:val="center"/>
            <w:hideMark/>
          </w:tcPr>
          <w:p w14:paraId="07B04ADE" w14:textId="77777777" w:rsidR="00CB6840" w:rsidRPr="00554C49" w:rsidRDefault="00CB6840" w:rsidP="000D5655">
            <w:pPr>
              <w:jc w:val="center"/>
              <w:rPr>
                <w:ins w:id="999" w:author="QIANHUI LI" w:date="2019-11-06T21:52:00Z"/>
                <w:rFonts w:ascii="Garamond" w:hAnsi="Garamond"/>
                <w:color w:val="000000"/>
              </w:rPr>
            </w:pPr>
            <w:ins w:id="1000" w:author="QIANHUI LI" w:date="2019-11-06T21:52:00Z">
              <w:r w:rsidRPr="00554C49">
                <w:rPr>
                  <w:rFonts w:ascii="Garamond" w:hAnsi="Garamond"/>
                  <w:color w:val="000000"/>
                </w:rPr>
                <w:t>Accuracy</w:t>
              </w:r>
            </w:ins>
          </w:p>
        </w:tc>
        <w:tc>
          <w:tcPr>
            <w:tcW w:w="1480" w:type="dxa"/>
            <w:tcBorders>
              <w:top w:val="nil"/>
              <w:left w:val="single" w:sz="4" w:space="0" w:color="auto"/>
              <w:bottom w:val="double" w:sz="6" w:space="0" w:color="auto"/>
              <w:right w:val="nil"/>
            </w:tcBorders>
            <w:shd w:val="clear" w:color="auto" w:fill="auto"/>
            <w:noWrap/>
            <w:vAlign w:val="center"/>
            <w:hideMark/>
          </w:tcPr>
          <w:p w14:paraId="1134E584" w14:textId="77777777" w:rsidR="00CB6840" w:rsidRPr="00554C49" w:rsidRDefault="00CB6840" w:rsidP="000D5655">
            <w:pPr>
              <w:jc w:val="center"/>
              <w:rPr>
                <w:ins w:id="1001" w:author="QIANHUI LI" w:date="2019-11-06T21:52:00Z"/>
                <w:rFonts w:ascii="Garamond" w:hAnsi="Garamond"/>
                <w:color w:val="000000"/>
              </w:rPr>
            </w:pPr>
            <w:ins w:id="1002" w:author="QIANHUI LI" w:date="2019-11-06T21:52:00Z">
              <w:r w:rsidRPr="00554C49">
                <w:rPr>
                  <w:rFonts w:ascii="Garamond" w:hAnsi="Garamond"/>
                  <w:color w:val="000000"/>
                </w:rPr>
                <w:t>74.86%</w:t>
              </w:r>
            </w:ins>
          </w:p>
        </w:tc>
        <w:tc>
          <w:tcPr>
            <w:tcW w:w="1060" w:type="dxa"/>
            <w:tcBorders>
              <w:top w:val="nil"/>
              <w:left w:val="nil"/>
              <w:bottom w:val="double" w:sz="6" w:space="0" w:color="auto"/>
              <w:right w:val="nil"/>
            </w:tcBorders>
            <w:shd w:val="clear" w:color="auto" w:fill="auto"/>
            <w:noWrap/>
            <w:vAlign w:val="center"/>
            <w:hideMark/>
          </w:tcPr>
          <w:p w14:paraId="3555BBA4" w14:textId="77777777" w:rsidR="00CB6840" w:rsidRPr="00554C49" w:rsidRDefault="00CB6840" w:rsidP="000D5655">
            <w:pPr>
              <w:jc w:val="center"/>
              <w:rPr>
                <w:ins w:id="1003" w:author="QIANHUI LI" w:date="2019-11-06T21:52:00Z"/>
                <w:rFonts w:ascii="Garamond" w:hAnsi="Garamond"/>
                <w:color w:val="000000"/>
              </w:rPr>
            </w:pPr>
            <w:ins w:id="1004" w:author="QIANHUI LI" w:date="2019-11-06T21:52:00Z">
              <w:r w:rsidRPr="00554C49">
                <w:rPr>
                  <w:rFonts w:ascii="Garamond" w:hAnsi="Garamond"/>
                  <w:color w:val="000000"/>
                </w:rPr>
                <w:t>73.76%</w:t>
              </w:r>
            </w:ins>
          </w:p>
        </w:tc>
      </w:tr>
    </w:tbl>
    <w:p w14:paraId="230ED40E" w14:textId="77777777" w:rsidR="006273E9" w:rsidRPr="00554C49" w:rsidRDefault="006273E9">
      <w:pPr>
        <w:spacing w:line="360" w:lineRule="auto"/>
        <w:rPr>
          <w:ins w:id="1005" w:author="QIANHUI LI" w:date="2019-11-06T21:22:00Z"/>
          <w:rFonts w:ascii="Garamond" w:hAnsi="Garamond"/>
        </w:rPr>
        <w:pPrChange w:id="1006" w:author="QIANHUI LI" w:date="2019-11-06T22:11:00Z">
          <w:pPr>
            <w:spacing w:line="360" w:lineRule="auto"/>
            <w:ind w:firstLine="720"/>
          </w:pPr>
        </w:pPrChange>
      </w:pPr>
    </w:p>
    <w:p w14:paraId="5F39ABA8" w14:textId="2E701996" w:rsidR="007775D6" w:rsidRPr="00554C49" w:rsidRDefault="007775D6" w:rsidP="006273E9">
      <w:pPr>
        <w:spacing w:line="360" w:lineRule="auto"/>
        <w:ind w:firstLine="720"/>
        <w:jc w:val="center"/>
        <w:rPr>
          <w:ins w:id="1007" w:author="QIANHUI LI" w:date="2019-11-06T21:53:00Z"/>
          <w:rFonts w:ascii="Garamond" w:hAnsi="Garamond"/>
        </w:rPr>
      </w:pPr>
      <w:ins w:id="1008" w:author="QIANHUI LI" w:date="2019-11-06T21:22:00Z">
        <w:r w:rsidRPr="00554C49">
          <w:rPr>
            <w:rFonts w:ascii="Garamond" w:hAnsi="Garamond"/>
          </w:rPr>
          <w:t xml:space="preserve">Figure 8. </w:t>
        </w:r>
      </w:ins>
      <w:ins w:id="1009" w:author="QIANHUI LI" w:date="2019-11-06T21:45:00Z">
        <w:r w:rsidR="006B0E52" w:rsidRPr="00554C49">
          <w:rPr>
            <w:rFonts w:ascii="Garamond" w:hAnsi="Garamond"/>
          </w:rPr>
          <w:t>ANN Structure</w:t>
        </w:r>
      </w:ins>
    </w:p>
    <w:p w14:paraId="1D9257A7" w14:textId="77777777" w:rsidR="006273E9" w:rsidRPr="00554C49" w:rsidRDefault="006273E9">
      <w:pPr>
        <w:spacing w:line="360" w:lineRule="auto"/>
        <w:ind w:firstLine="720"/>
        <w:jc w:val="center"/>
        <w:rPr>
          <w:rFonts w:ascii="Garamond" w:hAnsi="Garamond"/>
        </w:rPr>
        <w:pPrChange w:id="1010" w:author="QIANHUI LI" w:date="2019-11-06T21:52:00Z">
          <w:pPr>
            <w:spacing w:line="360" w:lineRule="auto"/>
            <w:ind w:firstLine="720"/>
          </w:pPr>
        </w:pPrChange>
      </w:pPr>
    </w:p>
    <w:p w14:paraId="2FFD9CD8" w14:textId="48F3FD67" w:rsidR="00DF192F" w:rsidRPr="002B53C9" w:rsidRDefault="003B2C42" w:rsidP="002062B9">
      <w:pPr>
        <w:spacing w:line="360" w:lineRule="auto"/>
        <w:ind w:firstLine="720"/>
        <w:jc w:val="center"/>
        <w:rPr>
          <w:ins w:id="1011" w:author="QIANHUI LI" w:date="2019-11-06T21:23:00Z"/>
          <w:rFonts w:ascii="Garamond" w:hAnsi="Garamond"/>
          <w:rPrChange w:id="1012" w:author="QIANHUI LI" w:date="2019-11-06T22:12:00Z">
            <w:rPr>
              <w:ins w:id="1013" w:author="QIANHUI LI" w:date="2019-11-06T21:23:00Z"/>
              <w:rFonts w:ascii="Garamond" w:hAnsi="Garamond"/>
              <w:b/>
              <w:bCs/>
            </w:rPr>
          </w:rPrChange>
        </w:rPr>
      </w:pPr>
      <w:ins w:id="1014" w:author="QIANHUI LI" w:date="2019-11-06T21:43:00Z">
        <w:r w:rsidRPr="002B53C9">
          <w:rPr>
            <w:rFonts w:ascii="Garamond" w:hAnsi="Garamond"/>
            <w:noProof/>
            <w:rPrChange w:id="1015" w:author="QIANHUI LI" w:date="2019-11-06T22:12:00Z">
              <w:rPr>
                <w:rFonts w:ascii="Garamond" w:hAnsi="Garamond"/>
                <w:b/>
                <w:bCs/>
                <w:noProof/>
              </w:rPr>
            </w:rPrChange>
          </w:rPr>
          <w:lastRenderedPageBreak/>
          <w:drawing>
            <wp:inline distT="0" distB="0" distL="0" distR="0" wp14:anchorId="534D45BD" wp14:editId="2ACAB1A5">
              <wp:extent cx="5197876" cy="276886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11-06 at 21.42.3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07222" cy="2773847"/>
                      </a:xfrm>
                      <a:prstGeom prst="rect">
                        <a:avLst/>
                      </a:prstGeom>
                    </pic:spPr>
                  </pic:pic>
                </a:graphicData>
              </a:graphic>
            </wp:inline>
          </w:drawing>
        </w:r>
      </w:ins>
      <w:del w:id="1016" w:author="QIANHUI LI" w:date="2019-11-06T21:42:00Z">
        <w:r w:rsidR="00DF192F" w:rsidRPr="002B53C9" w:rsidDel="003B2C42">
          <w:rPr>
            <w:rFonts w:ascii="Garamond" w:hAnsi="Garamond"/>
            <w:noProof/>
            <w:rPrChange w:id="1017" w:author="QIANHUI LI" w:date="2019-11-06T22:12:00Z">
              <w:rPr>
                <w:rFonts w:ascii="Garamond" w:hAnsi="Garamond"/>
                <w:b/>
                <w:bCs/>
                <w:noProof/>
              </w:rPr>
            </w:rPrChange>
          </w:rPr>
          <w:drawing>
            <wp:inline distT="0" distB="0" distL="0" distR="0" wp14:anchorId="313C41FB" wp14:editId="3F7B2777">
              <wp:extent cx="4624572" cy="2412696"/>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0-16 at 21.21.42.png"/>
                      <pic:cNvPicPr/>
                    </pic:nvPicPr>
                    <pic:blipFill rotWithShape="1">
                      <a:blip r:embed="rId20" cstate="print">
                        <a:extLst>
                          <a:ext uri="{28A0092B-C50C-407E-A947-70E740481C1C}">
                            <a14:useLocalDpi xmlns:a14="http://schemas.microsoft.com/office/drawing/2010/main" val="0"/>
                          </a:ext>
                        </a:extLst>
                      </a:blip>
                      <a:srcRect l="4122" t="11782" r="10251" b="16740"/>
                      <a:stretch/>
                    </pic:blipFill>
                    <pic:spPr bwMode="auto">
                      <a:xfrm>
                        <a:off x="0" y="0"/>
                        <a:ext cx="4672734" cy="2437823"/>
                      </a:xfrm>
                      <a:prstGeom prst="rect">
                        <a:avLst/>
                      </a:prstGeom>
                      <a:ln>
                        <a:noFill/>
                      </a:ln>
                      <a:extLst>
                        <a:ext uri="{53640926-AAD7-44D8-BBD7-CCE9431645EC}">
                          <a14:shadowObscured xmlns:a14="http://schemas.microsoft.com/office/drawing/2010/main"/>
                        </a:ext>
                      </a:extLst>
                    </pic:spPr>
                  </pic:pic>
                </a:graphicData>
              </a:graphic>
            </wp:inline>
          </w:drawing>
        </w:r>
      </w:del>
    </w:p>
    <w:p w14:paraId="754F0440" w14:textId="77777777" w:rsidR="00C1453B" w:rsidRDefault="00C1453B" w:rsidP="002062B9">
      <w:pPr>
        <w:spacing w:line="360" w:lineRule="auto"/>
        <w:ind w:firstLine="720"/>
        <w:jc w:val="center"/>
        <w:rPr>
          <w:ins w:id="1018" w:author="QIANHUI LI" w:date="2019-11-06T22:28:00Z"/>
          <w:rFonts w:ascii="Garamond" w:hAnsi="Garamond"/>
        </w:rPr>
      </w:pPr>
    </w:p>
    <w:p w14:paraId="0FA9A050" w14:textId="67745789" w:rsidR="007775D6" w:rsidRPr="002B53C9" w:rsidRDefault="007775D6" w:rsidP="002062B9">
      <w:pPr>
        <w:spacing w:line="360" w:lineRule="auto"/>
        <w:ind w:firstLine="720"/>
        <w:jc w:val="center"/>
        <w:rPr>
          <w:rFonts w:ascii="Garamond" w:hAnsi="Garamond"/>
          <w:rPrChange w:id="1019" w:author="QIANHUI LI" w:date="2019-11-06T22:12:00Z">
            <w:rPr>
              <w:rFonts w:ascii="Garamond" w:hAnsi="Garamond"/>
              <w:b/>
              <w:bCs/>
            </w:rPr>
          </w:rPrChange>
        </w:rPr>
      </w:pPr>
      <w:ins w:id="1020" w:author="QIANHUI LI" w:date="2019-11-06T21:23:00Z">
        <w:r w:rsidRPr="002B53C9">
          <w:rPr>
            <w:rFonts w:ascii="Garamond" w:hAnsi="Garamond"/>
            <w:rPrChange w:id="1021" w:author="QIANHUI LI" w:date="2019-11-06T22:12:00Z">
              <w:rPr>
                <w:rFonts w:ascii="Garamond" w:hAnsi="Garamond"/>
                <w:b/>
                <w:bCs/>
              </w:rPr>
            </w:rPrChange>
          </w:rPr>
          <w:t xml:space="preserve">Table </w:t>
        </w:r>
      </w:ins>
      <w:ins w:id="1022" w:author="QIANHUI LI" w:date="2019-11-06T21:52:00Z">
        <w:r w:rsidR="00CB6840" w:rsidRPr="002B53C9">
          <w:rPr>
            <w:rFonts w:ascii="Garamond" w:hAnsi="Garamond"/>
            <w:rPrChange w:id="1023" w:author="QIANHUI LI" w:date="2019-11-06T22:12:00Z">
              <w:rPr>
                <w:rFonts w:ascii="Garamond" w:hAnsi="Garamond"/>
                <w:b/>
                <w:bCs/>
              </w:rPr>
            </w:rPrChange>
          </w:rPr>
          <w:t>8</w:t>
        </w:r>
      </w:ins>
      <w:ins w:id="1024" w:author="QIANHUI LI" w:date="2019-11-06T21:23:00Z">
        <w:r w:rsidRPr="002B53C9">
          <w:rPr>
            <w:rFonts w:ascii="Garamond" w:hAnsi="Garamond"/>
            <w:rPrChange w:id="1025" w:author="QIANHUI LI" w:date="2019-11-06T22:12:00Z">
              <w:rPr>
                <w:rFonts w:ascii="Garamond" w:hAnsi="Garamond"/>
                <w:b/>
                <w:bCs/>
              </w:rPr>
            </w:rPrChange>
          </w:rPr>
          <w:t xml:space="preserve">. </w:t>
        </w:r>
      </w:ins>
      <w:ins w:id="1026" w:author="QIANHUI LI" w:date="2019-11-06T22:11:00Z">
        <w:r w:rsidR="00DB407D" w:rsidRPr="002B53C9">
          <w:rPr>
            <w:rFonts w:ascii="Garamond" w:hAnsi="Garamond"/>
            <w:rPrChange w:id="1027" w:author="QIANHUI LI" w:date="2019-11-06T22:12:00Z">
              <w:rPr>
                <w:rFonts w:ascii="Garamond" w:hAnsi="Garamond"/>
                <w:b/>
                <w:bCs/>
              </w:rPr>
            </w:rPrChange>
          </w:rPr>
          <w:t>Neural Network Result</w:t>
        </w:r>
      </w:ins>
    </w:p>
    <w:p w14:paraId="2F76C6F0" w14:textId="16253936" w:rsidR="00DF192F" w:rsidRPr="002B53C9" w:rsidRDefault="00EF1602" w:rsidP="002062B9">
      <w:pPr>
        <w:spacing w:line="360" w:lineRule="auto"/>
        <w:ind w:firstLine="720"/>
        <w:jc w:val="center"/>
        <w:rPr>
          <w:rFonts w:ascii="Garamond" w:hAnsi="Garamond"/>
          <w:rPrChange w:id="1028" w:author="QIANHUI LI" w:date="2019-11-06T22:12:00Z">
            <w:rPr>
              <w:rFonts w:ascii="Garamond" w:hAnsi="Garamond"/>
              <w:b/>
              <w:bCs/>
            </w:rPr>
          </w:rPrChange>
        </w:rPr>
      </w:pPr>
      <w:ins w:id="1029" w:author="QIANHUI LI" w:date="2019-11-06T21:46:00Z">
        <w:r w:rsidRPr="002B53C9">
          <w:rPr>
            <w:rFonts w:ascii="Garamond" w:hAnsi="Garamond"/>
            <w:noProof/>
            <w:rPrChange w:id="1030" w:author="QIANHUI LI" w:date="2019-11-06T22:12:00Z">
              <w:rPr>
                <w:rFonts w:ascii="Garamond" w:hAnsi="Garamond"/>
                <w:b/>
                <w:bCs/>
                <w:noProof/>
              </w:rPr>
            </w:rPrChange>
          </w:rPr>
          <w:drawing>
            <wp:inline distT="0" distB="0" distL="0" distR="0" wp14:anchorId="2D109380" wp14:editId="523B9BC8">
              <wp:extent cx="3795204" cy="3086442"/>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11-06 at 21.46.1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98434" cy="3089069"/>
                      </a:xfrm>
                      <a:prstGeom prst="rect">
                        <a:avLst/>
                      </a:prstGeom>
                    </pic:spPr>
                  </pic:pic>
                </a:graphicData>
              </a:graphic>
            </wp:inline>
          </w:drawing>
        </w:r>
      </w:ins>
      <w:del w:id="1031" w:author="QIANHUI LI" w:date="2019-11-06T21:46:00Z">
        <w:r w:rsidR="00DF192F" w:rsidRPr="002B53C9" w:rsidDel="00EF1602">
          <w:rPr>
            <w:rFonts w:ascii="Garamond" w:hAnsi="Garamond"/>
            <w:noProof/>
            <w:rPrChange w:id="1032" w:author="QIANHUI LI" w:date="2019-11-06T22:12:00Z">
              <w:rPr>
                <w:rFonts w:ascii="Garamond" w:hAnsi="Garamond"/>
                <w:b/>
                <w:bCs/>
                <w:noProof/>
              </w:rPr>
            </w:rPrChange>
          </w:rPr>
          <w:drawing>
            <wp:inline distT="0" distB="0" distL="0" distR="0" wp14:anchorId="1D9DF8C0" wp14:editId="35617BB8">
              <wp:extent cx="4174521" cy="3316782"/>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0-16 at 21.25.51.png"/>
                      <pic:cNvPicPr/>
                    </pic:nvPicPr>
                    <pic:blipFill rotWithShape="1">
                      <a:blip r:embed="rId22" cstate="print">
                        <a:extLst>
                          <a:ext uri="{28A0092B-C50C-407E-A947-70E740481C1C}">
                            <a14:useLocalDpi xmlns:a14="http://schemas.microsoft.com/office/drawing/2010/main" val="0"/>
                          </a:ext>
                        </a:extLst>
                      </a:blip>
                      <a:srcRect t="1577"/>
                      <a:stretch/>
                    </pic:blipFill>
                    <pic:spPr bwMode="auto">
                      <a:xfrm>
                        <a:off x="0" y="0"/>
                        <a:ext cx="4180123" cy="3321233"/>
                      </a:xfrm>
                      <a:prstGeom prst="rect">
                        <a:avLst/>
                      </a:prstGeom>
                      <a:ln>
                        <a:noFill/>
                      </a:ln>
                      <a:extLst>
                        <a:ext uri="{53640926-AAD7-44D8-BBD7-CCE9431645EC}">
                          <a14:shadowObscured xmlns:a14="http://schemas.microsoft.com/office/drawing/2010/main"/>
                        </a:ext>
                      </a:extLst>
                    </pic:spPr>
                  </pic:pic>
                </a:graphicData>
              </a:graphic>
            </wp:inline>
          </w:drawing>
        </w:r>
      </w:del>
    </w:p>
    <w:tbl>
      <w:tblPr>
        <w:tblW w:w="1829" w:type="dxa"/>
        <w:jc w:val="center"/>
        <w:tblLook w:val="04A0" w:firstRow="1" w:lastRow="0" w:firstColumn="1" w:lastColumn="0" w:noHBand="0" w:noVBand="1"/>
        <w:tblPrChange w:id="1033" w:author="QIANHUI LI" w:date="2019-11-06T21:52:00Z">
          <w:tblPr>
            <w:tblW w:w="3780" w:type="dxa"/>
            <w:jc w:val="center"/>
            <w:tblLook w:val="04A0" w:firstRow="1" w:lastRow="0" w:firstColumn="1" w:lastColumn="0" w:noHBand="0" w:noVBand="1"/>
          </w:tblPr>
        </w:tblPrChange>
      </w:tblPr>
      <w:tblGrid>
        <w:gridCol w:w="819"/>
        <w:gridCol w:w="1010"/>
        <w:tblGridChange w:id="1034">
          <w:tblGrid>
            <w:gridCol w:w="819"/>
            <w:gridCol w:w="1010"/>
          </w:tblGrid>
        </w:tblGridChange>
      </w:tblGrid>
      <w:tr w:rsidR="00CB6840" w:rsidRPr="002B53C9" w:rsidDel="00CA62C6" w14:paraId="7D540A62" w14:textId="18CBCB06" w:rsidTr="00CB6840">
        <w:trPr>
          <w:trHeight w:val="300"/>
          <w:jc w:val="center"/>
          <w:del w:id="1035" w:author="QIANHUI LI" w:date="2019-11-04T18:07:00Z"/>
          <w:trPrChange w:id="1036" w:author="QIANHUI LI" w:date="2019-11-06T21:52:00Z">
            <w:trPr>
              <w:trHeight w:val="300"/>
              <w:jc w:val="center"/>
            </w:trPr>
          </w:trPrChange>
        </w:trPr>
        <w:tc>
          <w:tcPr>
            <w:tcW w:w="819" w:type="dxa"/>
            <w:tcBorders>
              <w:top w:val="nil"/>
              <w:left w:val="nil"/>
              <w:bottom w:val="single" w:sz="4" w:space="0" w:color="auto"/>
              <w:right w:val="nil"/>
            </w:tcBorders>
            <w:shd w:val="clear" w:color="auto" w:fill="auto"/>
            <w:noWrap/>
            <w:vAlign w:val="bottom"/>
            <w:hideMark/>
            <w:tcPrChange w:id="1037" w:author="QIANHUI LI" w:date="2019-11-06T21:52:00Z">
              <w:tcPr>
                <w:tcW w:w="819" w:type="dxa"/>
                <w:tcBorders>
                  <w:top w:val="nil"/>
                  <w:left w:val="nil"/>
                  <w:bottom w:val="single" w:sz="4" w:space="0" w:color="auto"/>
                  <w:right w:val="nil"/>
                </w:tcBorders>
                <w:shd w:val="clear" w:color="auto" w:fill="auto"/>
                <w:noWrap/>
                <w:vAlign w:val="bottom"/>
                <w:hideMark/>
              </w:tcPr>
            </w:tcPrChange>
          </w:tcPr>
          <w:p w14:paraId="020DEF2B" w14:textId="72AFC2FF" w:rsidR="00CB6840" w:rsidRPr="00554C49" w:rsidDel="00CA62C6" w:rsidRDefault="00CB6840" w:rsidP="00C543C4">
            <w:pPr>
              <w:jc w:val="center"/>
              <w:rPr>
                <w:del w:id="1038" w:author="QIANHUI LI" w:date="2019-11-04T18:07:00Z"/>
                <w:rFonts w:ascii="Garamond" w:hAnsi="Garamond" w:cs="Calibri"/>
                <w:color w:val="000000"/>
              </w:rPr>
            </w:pPr>
            <w:del w:id="1039" w:author="QIANHUI LI" w:date="2019-11-04T18:07:00Z">
              <w:r w:rsidRPr="00554C49" w:rsidDel="00CA62C6">
                <w:rPr>
                  <w:rFonts w:ascii="Garamond" w:hAnsi="Garamond" w:cs="Calibri"/>
                  <w:color w:val="000000"/>
                </w:rPr>
                <w:delText>Yes</w:delText>
              </w:r>
            </w:del>
          </w:p>
        </w:tc>
        <w:tc>
          <w:tcPr>
            <w:tcW w:w="1010" w:type="dxa"/>
            <w:tcBorders>
              <w:top w:val="nil"/>
              <w:left w:val="single" w:sz="4" w:space="0" w:color="auto"/>
              <w:bottom w:val="single" w:sz="4" w:space="0" w:color="auto"/>
              <w:right w:val="nil"/>
            </w:tcBorders>
            <w:shd w:val="clear" w:color="auto" w:fill="auto"/>
            <w:noWrap/>
            <w:vAlign w:val="bottom"/>
            <w:hideMark/>
            <w:tcPrChange w:id="1040" w:author="QIANHUI LI" w:date="2019-11-06T21:52:00Z">
              <w:tcPr>
                <w:tcW w:w="1010" w:type="dxa"/>
                <w:tcBorders>
                  <w:top w:val="nil"/>
                  <w:left w:val="single" w:sz="4" w:space="0" w:color="auto"/>
                  <w:bottom w:val="single" w:sz="4" w:space="0" w:color="auto"/>
                  <w:right w:val="nil"/>
                </w:tcBorders>
                <w:shd w:val="clear" w:color="auto" w:fill="auto"/>
                <w:noWrap/>
                <w:vAlign w:val="bottom"/>
                <w:hideMark/>
              </w:tcPr>
            </w:tcPrChange>
          </w:tcPr>
          <w:p w14:paraId="6B9CE6ED" w14:textId="232D380B" w:rsidR="00CB6840" w:rsidRPr="00554C49" w:rsidDel="00CA62C6" w:rsidRDefault="00CB6840" w:rsidP="00C543C4">
            <w:pPr>
              <w:jc w:val="center"/>
              <w:rPr>
                <w:del w:id="1041" w:author="QIANHUI LI" w:date="2019-11-04T18:07:00Z"/>
                <w:rFonts w:ascii="Garamond" w:hAnsi="Garamond" w:cs="Calibri"/>
                <w:color w:val="000000"/>
              </w:rPr>
            </w:pPr>
            <w:del w:id="1042" w:author="QIANHUI LI" w:date="2019-11-04T18:07:00Z">
              <w:r w:rsidRPr="00554C49" w:rsidDel="00CA62C6">
                <w:rPr>
                  <w:rFonts w:ascii="Garamond" w:hAnsi="Garamond" w:cs="Calibri"/>
                  <w:color w:val="000000"/>
                </w:rPr>
                <w:delText>Total</w:delText>
              </w:r>
            </w:del>
          </w:p>
        </w:tc>
      </w:tr>
      <w:tr w:rsidR="00CB6840" w:rsidRPr="002B53C9" w:rsidDel="00CA62C6" w14:paraId="34BE6C05" w14:textId="238585F6" w:rsidTr="00CB6840">
        <w:trPr>
          <w:trHeight w:val="480"/>
          <w:jc w:val="center"/>
          <w:del w:id="1043" w:author="QIANHUI LI" w:date="2019-11-04T18:07:00Z"/>
          <w:trPrChange w:id="1044" w:author="QIANHUI LI" w:date="2019-11-06T21:52:00Z">
            <w:trPr>
              <w:trHeight w:val="480"/>
              <w:jc w:val="center"/>
            </w:trPr>
          </w:trPrChange>
        </w:trPr>
        <w:tc>
          <w:tcPr>
            <w:tcW w:w="819" w:type="dxa"/>
            <w:tcBorders>
              <w:top w:val="nil"/>
              <w:left w:val="nil"/>
              <w:bottom w:val="nil"/>
              <w:right w:val="nil"/>
            </w:tcBorders>
            <w:shd w:val="clear" w:color="auto" w:fill="auto"/>
            <w:noWrap/>
            <w:vAlign w:val="bottom"/>
            <w:hideMark/>
            <w:tcPrChange w:id="1045" w:author="QIANHUI LI" w:date="2019-11-06T21:52:00Z">
              <w:tcPr>
                <w:tcW w:w="819" w:type="dxa"/>
                <w:tcBorders>
                  <w:top w:val="nil"/>
                  <w:left w:val="nil"/>
                  <w:bottom w:val="nil"/>
                  <w:right w:val="nil"/>
                </w:tcBorders>
                <w:shd w:val="clear" w:color="auto" w:fill="auto"/>
                <w:noWrap/>
                <w:vAlign w:val="bottom"/>
                <w:hideMark/>
              </w:tcPr>
            </w:tcPrChange>
          </w:tcPr>
          <w:p w14:paraId="07D7D0BC" w14:textId="2DFA8314" w:rsidR="00CB6840" w:rsidRPr="00554C49" w:rsidDel="00CA62C6" w:rsidRDefault="00CB6840" w:rsidP="00C543C4">
            <w:pPr>
              <w:jc w:val="center"/>
              <w:rPr>
                <w:del w:id="1046" w:author="QIANHUI LI" w:date="2019-11-04T18:07:00Z"/>
                <w:rFonts w:ascii="Garamond" w:hAnsi="Garamond" w:cs="Calibri"/>
                <w:color w:val="000000"/>
              </w:rPr>
            </w:pPr>
            <w:del w:id="1047" w:author="QIANHUI LI" w:date="2019-11-04T18:07:00Z">
              <w:r w:rsidRPr="00554C49" w:rsidDel="00CA62C6">
                <w:rPr>
                  <w:rFonts w:ascii="Garamond" w:hAnsi="Garamond" w:cs="Calibri"/>
                  <w:color w:val="000000"/>
                </w:rPr>
                <w:delText>1614</w:delText>
              </w:r>
            </w:del>
          </w:p>
        </w:tc>
        <w:tc>
          <w:tcPr>
            <w:tcW w:w="1010" w:type="dxa"/>
            <w:tcBorders>
              <w:top w:val="nil"/>
              <w:left w:val="single" w:sz="4" w:space="0" w:color="auto"/>
              <w:bottom w:val="nil"/>
              <w:right w:val="nil"/>
            </w:tcBorders>
            <w:shd w:val="clear" w:color="auto" w:fill="auto"/>
            <w:noWrap/>
            <w:vAlign w:val="bottom"/>
            <w:hideMark/>
            <w:tcPrChange w:id="1048" w:author="QIANHUI LI" w:date="2019-11-06T21:52:00Z">
              <w:tcPr>
                <w:tcW w:w="1010" w:type="dxa"/>
                <w:tcBorders>
                  <w:top w:val="nil"/>
                  <w:left w:val="single" w:sz="4" w:space="0" w:color="auto"/>
                  <w:bottom w:val="nil"/>
                  <w:right w:val="nil"/>
                </w:tcBorders>
                <w:shd w:val="clear" w:color="auto" w:fill="auto"/>
                <w:noWrap/>
                <w:vAlign w:val="bottom"/>
                <w:hideMark/>
              </w:tcPr>
            </w:tcPrChange>
          </w:tcPr>
          <w:p w14:paraId="7D6F5FE2" w14:textId="0FAAB8F0" w:rsidR="00CB6840" w:rsidRPr="00554C49" w:rsidDel="00CA62C6" w:rsidRDefault="00CB6840" w:rsidP="00C543C4">
            <w:pPr>
              <w:jc w:val="center"/>
              <w:rPr>
                <w:del w:id="1049" w:author="QIANHUI LI" w:date="2019-11-04T18:07:00Z"/>
                <w:rFonts w:ascii="Garamond" w:hAnsi="Garamond" w:cs="Calibri"/>
                <w:color w:val="000000"/>
              </w:rPr>
            </w:pPr>
            <w:del w:id="1050" w:author="QIANHUI LI" w:date="2019-11-04T18:07:00Z">
              <w:r w:rsidRPr="00554C49" w:rsidDel="00CA62C6">
                <w:rPr>
                  <w:rFonts w:ascii="Garamond" w:hAnsi="Garamond" w:cs="Calibri"/>
                  <w:color w:val="000000"/>
                </w:rPr>
                <w:delText>9200</w:delText>
              </w:r>
            </w:del>
          </w:p>
        </w:tc>
      </w:tr>
      <w:tr w:rsidR="00CB6840" w:rsidRPr="002B53C9" w:rsidDel="00CA62C6" w14:paraId="0863C4C4" w14:textId="5F488D1A" w:rsidTr="00CB6840">
        <w:trPr>
          <w:trHeight w:val="400"/>
          <w:jc w:val="center"/>
          <w:del w:id="1051" w:author="QIANHUI LI" w:date="2019-11-04T18:07:00Z"/>
          <w:trPrChange w:id="1052" w:author="QIANHUI LI" w:date="2019-11-06T21:52:00Z">
            <w:trPr>
              <w:trHeight w:val="400"/>
              <w:jc w:val="center"/>
            </w:trPr>
          </w:trPrChange>
        </w:trPr>
        <w:tc>
          <w:tcPr>
            <w:tcW w:w="819" w:type="dxa"/>
            <w:tcBorders>
              <w:top w:val="nil"/>
              <w:left w:val="nil"/>
              <w:bottom w:val="single" w:sz="4" w:space="0" w:color="auto"/>
              <w:right w:val="nil"/>
            </w:tcBorders>
            <w:shd w:val="clear" w:color="auto" w:fill="auto"/>
            <w:noWrap/>
            <w:vAlign w:val="bottom"/>
            <w:hideMark/>
            <w:tcPrChange w:id="1053" w:author="QIANHUI LI" w:date="2019-11-06T21:52:00Z">
              <w:tcPr>
                <w:tcW w:w="819" w:type="dxa"/>
                <w:tcBorders>
                  <w:top w:val="nil"/>
                  <w:left w:val="nil"/>
                  <w:bottom w:val="single" w:sz="4" w:space="0" w:color="auto"/>
                  <w:right w:val="nil"/>
                </w:tcBorders>
                <w:shd w:val="clear" w:color="auto" w:fill="auto"/>
                <w:noWrap/>
                <w:vAlign w:val="bottom"/>
                <w:hideMark/>
              </w:tcPr>
            </w:tcPrChange>
          </w:tcPr>
          <w:p w14:paraId="24190F8D" w14:textId="6C7936AD" w:rsidR="00CB6840" w:rsidRPr="00554C49" w:rsidDel="00CA62C6" w:rsidRDefault="00CB6840" w:rsidP="00C543C4">
            <w:pPr>
              <w:jc w:val="center"/>
              <w:rPr>
                <w:del w:id="1054" w:author="QIANHUI LI" w:date="2019-11-04T18:07:00Z"/>
                <w:rFonts w:ascii="Garamond" w:hAnsi="Garamond" w:cs="Calibri"/>
                <w:color w:val="000000"/>
              </w:rPr>
            </w:pPr>
            <w:del w:id="1055" w:author="QIANHUI LI" w:date="2019-11-04T18:07:00Z">
              <w:r w:rsidRPr="00554C49" w:rsidDel="00CA62C6">
                <w:rPr>
                  <w:rFonts w:ascii="Garamond" w:hAnsi="Garamond" w:cs="Calibri"/>
                  <w:color w:val="000000"/>
                </w:rPr>
                <w:delText>6941</w:delText>
              </w:r>
            </w:del>
          </w:p>
        </w:tc>
        <w:tc>
          <w:tcPr>
            <w:tcW w:w="1010" w:type="dxa"/>
            <w:tcBorders>
              <w:top w:val="nil"/>
              <w:left w:val="single" w:sz="4" w:space="0" w:color="auto"/>
              <w:bottom w:val="nil"/>
              <w:right w:val="nil"/>
            </w:tcBorders>
            <w:shd w:val="clear" w:color="auto" w:fill="auto"/>
            <w:noWrap/>
            <w:vAlign w:val="bottom"/>
            <w:hideMark/>
            <w:tcPrChange w:id="1056" w:author="QIANHUI LI" w:date="2019-11-06T21:52:00Z">
              <w:tcPr>
                <w:tcW w:w="1010" w:type="dxa"/>
                <w:tcBorders>
                  <w:top w:val="nil"/>
                  <w:left w:val="single" w:sz="4" w:space="0" w:color="auto"/>
                  <w:bottom w:val="nil"/>
                  <w:right w:val="nil"/>
                </w:tcBorders>
                <w:shd w:val="clear" w:color="auto" w:fill="auto"/>
                <w:noWrap/>
                <w:vAlign w:val="bottom"/>
                <w:hideMark/>
              </w:tcPr>
            </w:tcPrChange>
          </w:tcPr>
          <w:p w14:paraId="70766092" w14:textId="2CDE17EC" w:rsidR="00CB6840" w:rsidRPr="00554C49" w:rsidDel="00CA62C6" w:rsidRDefault="00CB6840" w:rsidP="00C543C4">
            <w:pPr>
              <w:jc w:val="center"/>
              <w:rPr>
                <w:del w:id="1057" w:author="QIANHUI LI" w:date="2019-11-04T18:07:00Z"/>
                <w:rFonts w:ascii="Garamond" w:hAnsi="Garamond" w:cs="Calibri"/>
                <w:color w:val="000000"/>
              </w:rPr>
            </w:pPr>
            <w:del w:id="1058" w:author="QIANHUI LI" w:date="2019-11-04T18:07:00Z">
              <w:r w:rsidRPr="00554C49" w:rsidDel="00CA62C6">
                <w:rPr>
                  <w:rFonts w:ascii="Garamond" w:hAnsi="Garamond" w:cs="Calibri"/>
                  <w:color w:val="000000"/>
                </w:rPr>
                <w:delText>7972</w:delText>
              </w:r>
            </w:del>
          </w:p>
        </w:tc>
      </w:tr>
      <w:tr w:rsidR="00CB6840" w:rsidRPr="002B53C9" w:rsidDel="00CA62C6" w14:paraId="07FDB4DB" w14:textId="5EE2C3AC" w:rsidTr="00CB6840">
        <w:trPr>
          <w:trHeight w:val="320"/>
          <w:jc w:val="center"/>
          <w:del w:id="1059" w:author="QIANHUI LI" w:date="2019-11-04T18:07:00Z"/>
          <w:trPrChange w:id="1060" w:author="QIANHUI LI" w:date="2019-11-06T21:52:00Z">
            <w:trPr>
              <w:trHeight w:val="320"/>
              <w:jc w:val="center"/>
            </w:trPr>
          </w:trPrChange>
        </w:trPr>
        <w:tc>
          <w:tcPr>
            <w:tcW w:w="819" w:type="dxa"/>
            <w:tcBorders>
              <w:top w:val="nil"/>
              <w:left w:val="nil"/>
              <w:bottom w:val="double" w:sz="6" w:space="0" w:color="auto"/>
              <w:right w:val="single" w:sz="4" w:space="0" w:color="auto"/>
            </w:tcBorders>
            <w:shd w:val="clear" w:color="auto" w:fill="auto"/>
            <w:noWrap/>
            <w:vAlign w:val="bottom"/>
            <w:hideMark/>
            <w:tcPrChange w:id="1061" w:author="QIANHUI LI" w:date="2019-11-06T21:52:00Z">
              <w:tcPr>
                <w:tcW w:w="819" w:type="dxa"/>
                <w:tcBorders>
                  <w:top w:val="nil"/>
                  <w:left w:val="nil"/>
                  <w:bottom w:val="double" w:sz="6" w:space="0" w:color="auto"/>
                  <w:right w:val="single" w:sz="4" w:space="0" w:color="auto"/>
                </w:tcBorders>
                <w:shd w:val="clear" w:color="auto" w:fill="auto"/>
                <w:noWrap/>
                <w:vAlign w:val="bottom"/>
                <w:hideMark/>
              </w:tcPr>
            </w:tcPrChange>
          </w:tcPr>
          <w:p w14:paraId="716AEECD" w14:textId="65690367" w:rsidR="00CB6840" w:rsidRPr="00554C49" w:rsidDel="00CA62C6" w:rsidRDefault="00CB6840" w:rsidP="00C543C4">
            <w:pPr>
              <w:jc w:val="center"/>
              <w:rPr>
                <w:del w:id="1062" w:author="QIANHUI LI" w:date="2019-11-04T18:07:00Z"/>
                <w:rFonts w:ascii="Garamond" w:hAnsi="Garamond" w:cs="Calibri"/>
                <w:color w:val="000000"/>
              </w:rPr>
            </w:pPr>
            <w:del w:id="1063" w:author="QIANHUI LI" w:date="2019-11-04T18:07:00Z">
              <w:r w:rsidRPr="00554C49" w:rsidDel="00CA62C6">
                <w:rPr>
                  <w:rFonts w:ascii="Garamond" w:hAnsi="Garamond" w:cs="Calibri"/>
                  <w:color w:val="000000"/>
                </w:rPr>
                <w:delText>8555</w:delText>
              </w:r>
            </w:del>
          </w:p>
        </w:tc>
        <w:tc>
          <w:tcPr>
            <w:tcW w:w="1010" w:type="dxa"/>
            <w:tcBorders>
              <w:top w:val="single" w:sz="4" w:space="0" w:color="auto"/>
              <w:left w:val="nil"/>
              <w:bottom w:val="double" w:sz="6" w:space="0" w:color="auto"/>
              <w:right w:val="nil"/>
            </w:tcBorders>
            <w:shd w:val="clear" w:color="auto" w:fill="auto"/>
            <w:noWrap/>
            <w:vAlign w:val="bottom"/>
            <w:hideMark/>
            <w:tcPrChange w:id="1064" w:author="QIANHUI LI" w:date="2019-11-06T21:52:00Z">
              <w:tcPr>
                <w:tcW w:w="1010" w:type="dxa"/>
                <w:tcBorders>
                  <w:top w:val="single" w:sz="4" w:space="0" w:color="auto"/>
                  <w:left w:val="nil"/>
                  <w:bottom w:val="double" w:sz="6" w:space="0" w:color="auto"/>
                  <w:right w:val="nil"/>
                </w:tcBorders>
                <w:shd w:val="clear" w:color="auto" w:fill="auto"/>
                <w:noWrap/>
                <w:vAlign w:val="bottom"/>
                <w:hideMark/>
              </w:tcPr>
            </w:tcPrChange>
          </w:tcPr>
          <w:p w14:paraId="2E582E87" w14:textId="4F7BE3E6" w:rsidR="00CB6840" w:rsidRPr="00554C49" w:rsidDel="00CA62C6" w:rsidRDefault="00CB6840" w:rsidP="00C543C4">
            <w:pPr>
              <w:jc w:val="center"/>
              <w:rPr>
                <w:del w:id="1065" w:author="QIANHUI LI" w:date="2019-11-04T18:07:00Z"/>
                <w:rFonts w:ascii="Garamond" w:hAnsi="Garamond" w:cs="Calibri"/>
                <w:color w:val="000000"/>
              </w:rPr>
            </w:pPr>
            <w:del w:id="1066" w:author="QIANHUI LI" w:date="2019-11-04T18:07:00Z">
              <w:r w:rsidRPr="00554C49" w:rsidDel="00CA62C6">
                <w:rPr>
                  <w:rFonts w:ascii="Garamond" w:hAnsi="Garamond" w:cs="Calibri"/>
                  <w:color w:val="000000"/>
                </w:rPr>
                <w:delText>17172</w:delText>
              </w:r>
            </w:del>
          </w:p>
        </w:tc>
      </w:tr>
      <w:tr w:rsidR="00CB6840" w:rsidRPr="002B53C9" w:rsidDel="00CA62C6" w14:paraId="6BEC6BAC" w14:textId="5A549B59" w:rsidTr="00CB6840">
        <w:trPr>
          <w:trHeight w:val="300"/>
          <w:jc w:val="center"/>
          <w:del w:id="1067" w:author="QIANHUI LI" w:date="2019-11-04T18:07:00Z"/>
          <w:trPrChange w:id="1068" w:author="QIANHUI LI" w:date="2019-11-06T21:52:00Z">
            <w:trPr>
              <w:trHeight w:val="300"/>
              <w:jc w:val="center"/>
            </w:trPr>
          </w:trPrChange>
        </w:trPr>
        <w:tc>
          <w:tcPr>
            <w:tcW w:w="819" w:type="dxa"/>
            <w:tcBorders>
              <w:top w:val="nil"/>
              <w:left w:val="nil"/>
              <w:bottom w:val="single" w:sz="4" w:space="0" w:color="auto"/>
              <w:right w:val="nil"/>
            </w:tcBorders>
            <w:shd w:val="clear" w:color="auto" w:fill="auto"/>
            <w:noWrap/>
            <w:vAlign w:val="bottom"/>
            <w:hideMark/>
            <w:tcPrChange w:id="1069" w:author="QIANHUI LI" w:date="2019-11-06T21:52:00Z">
              <w:tcPr>
                <w:tcW w:w="819" w:type="dxa"/>
                <w:tcBorders>
                  <w:top w:val="nil"/>
                  <w:left w:val="nil"/>
                  <w:bottom w:val="single" w:sz="4" w:space="0" w:color="auto"/>
                  <w:right w:val="nil"/>
                </w:tcBorders>
                <w:shd w:val="clear" w:color="auto" w:fill="auto"/>
                <w:noWrap/>
                <w:vAlign w:val="bottom"/>
                <w:hideMark/>
              </w:tcPr>
            </w:tcPrChange>
          </w:tcPr>
          <w:p w14:paraId="1738E8BE" w14:textId="7DAB7B58" w:rsidR="00CB6840" w:rsidRPr="00554C49" w:rsidDel="00CA62C6" w:rsidRDefault="00CB6840" w:rsidP="00C543C4">
            <w:pPr>
              <w:jc w:val="center"/>
              <w:rPr>
                <w:del w:id="1070" w:author="QIANHUI LI" w:date="2019-11-04T18:07:00Z"/>
                <w:rFonts w:ascii="Garamond" w:hAnsi="Garamond" w:cs="Calibri"/>
                <w:color w:val="000000"/>
              </w:rPr>
            </w:pPr>
            <w:del w:id="1071" w:author="QIANHUI LI" w:date="2019-11-04T18:07:00Z">
              <w:r w:rsidRPr="00554C49" w:rsidDel="00CA62C6">
                <w:rPr>
                  <w:rFonts w:ascii="Garamond" w:hAnsi="Garamond" w:cs="Calibri"/>
                  <w:color w:val="000000"/>
                </w:rPr>
                <w:delText>Yes</w:delText>
              </w:r>
            </w:del>
          </w:p>
        </w:tc>
        <w:tc>
          <w:tcPr>
            <w:tcW w:w="1010" w:type="dxa"/>
            <w:tcBorders>
              <w:top w:val="nil"/>
              <w:left w:val="single" w:sz="4" w:space="0" w:color="auto"/>
              <w:bottom w:val="single" w:sz="4" w:space="0" w:color="auto"/>
              <w:right w:val="nil"/>
            </w:tcBorders>
            <w:shd w:val="clear" w:color="auto" w:fill="auto"/>
            <w:noWrap/>
            <w:vAlign w:val="bottom"/>
            <w:hideMark/>
            <w:tcPrChange w:id="1072" w:author="QIANHUI LI" w:date="2019-11-06T21:52:00Z">
              <w:tcPr>
                <w:tcW w:w="1010" w:type="dxa"/>
                <w:tcBorders>
                  <w:top w:val="nil"/>
                  <w:left w:val="single" w:sz="4" w:space="0" w:color="auto"/>
                  <w:bottom w:val="single" w:sz="4" w:space="0" w:color="auto"/>
                  <w:right w:val="nil"/>
                </w:tcBorders>
                <w:shd w:val="clear" w:color="auto" w:fill="auto"/>
                <w:noWrap/>
                <w:vAlign w:val="bottom"/>
                <w:hideMark/>
              </w:tcPr>
            </w:tcPrChange>
          </w:tcPr>
          <w:p w14:paraId="7D457026" w14:textId="5F6900E8" w:rsidR="00CB6840" w:rsidRPr="00554C49" w:rsidDel="00CA62C6" w:rsidRDefault="00CB6840" w:rsidP="00C543C4">
            <w:pPr>
              <w:jc w:val="center"/>
              <w:rPr>
                <w:del w:id="1073" w:author="QIANHUI LI" w:date="2019-11-04T18:07:00Z"/>
                <w:rFonts w:ascii="Garamond" w:hAnsi="Garamond" w:cs="Calibri"/>
                <w:color w:val="000000"/>
              </w:rPr>
            </w:pPr>
            <w:del w:id="1074" w:author="QIANHUI LI" w:date="2019-11-04T18:07:00Z">
              <w:r w:rsidRPr="00554C49" w:rsidDel="00CA62C6">
                <w:rPr>
                  <w:rFonts w:ascii="Garamond" w:hAnsi="Garamond" w:cs="Calibri"/>
                  <w:color w:val="000000"/>
                </w:rPr>
                <w:delText>Total</w:delText>
              </w:r>
            </w:del>
          </w:p>
        </w:tc>
      </w:tr>
      <w:tr w:rsidR="00CB6840" w:rsidRPr="002B53C9" w:rsidDel="00CA62C6" w14:paraId="54A9E5BC" w14:textId="0076594A" w:rsidTr="00CB6840">
        <w:trPr>
          <w:trHeight w:val="480"/>
          <w:jc w:val="center"/>
          <w:del w:id="1075" w:author="QIANHUI LI" w:date="2019-11-04T18:07:00Z"/>
          <w:trPrChange w:id="1076" w:author="QIANHUI LI" w:date="2019-11-06T21:52:00Z">
            <w:trPr>
              <w:trHeight w:val="480"/>
              <w:jc w:val="center"/>
            </w:trPr>
          </w:trPrChange>
        </w:trPr>
        <w:tc>
          <w:tcPr>
            <w:tcW w:w="819" w:type="dxa"/>
            <w:tcBorders>
              <w:top w:val="nil"/>
              <w:left w:val="nil"/>
              <w:bottom w:val="nil"/>
              <w:right w:val="nil"/>
            </w:tcBorders>
            <w:shd w:val="clear" w:color="auto" w:fill="auto"/>
            <w:noWrap/>
            <w:vAlign w:val="bottom"/>
            <w:hideMark/>
            <w:tcPrChange w:id="1077" w:author="QIANHUI LI" w:date="2019-11-06T21:52:00Z">
              <w:tcPr>
                <w:tcW w:w="819" w:type="dxa"/>
                <w:tcBorders>
                  <w:top w:val="nil"/>
                  <w:left w:val="nil"/>
                  <w:bottom w:val="nil"/>
                  <w:right w:val="nil"/>
                </w:tcBorders>
                <w:shd w:val="clear" w:color="auto" w:fill="auto"/>
                <w:noWrap/>
                <w:vAlign w:val="bottom"/>
                <w:hideMark/>
              </w:tcPr>
            </w:tcPrChange>
          </w:tcPr>
          <w:p w14:paraId="0E5210D3" w14:textId="4DBEF80A" w:rsidR="00CB6840" w:rsidRPr="00554C49" w:rsidDel="00CA62C6" w:rsidRDefault="00CB6840" w:rsidP="00C543C4">
            <w:pPr>
              <w:jc w:val="center"/>
              <w:rPr>
                <w:del w:id="1078" w:author="QIANHUI LI" w:date="2019-11-04T18:07:00Z"/>
                <w:rFonts w:ascii="Garamond" w:hAnsi="Garamond" w:cs="Calibri"/>
                <w:color w:val="000000"/>
              </w:rPr>
            </w:pPr>
            <w:del w:id="1079" w:author="QIANHUI LI" w:date="2019-11-04T18:07:00Z">
              <w:r w:rsidRPr="00554C49" w:rsidDel="00CA62C6">
                <w:rPr>
                  <w:rFonts w:ascii="Garamond" w:hAnsi="Garamond" w:cs="Calibri"/>
                  <w:color w:val="000000"/>
                </w:rPr>
                <w:delText>1624</w:delText>
              </w:r>
            </w:del>
          </w:p>
        </w:tc>
        <w:tc>
          <w:tcPr>
            <w:tcW w:w="1010" w:type="dxa"/>
            <w:tcBorders>
              <w:top w:val="nil"/>
              <w:left w:val="single" w:sz="4" w:space="0" w:color="auto"/>
              <w:bottom w:val="nil"/>
              <w:right w:val="nil"/>
            </w:tcBorders>
            <w:shd w:val="clear" w:color="auto" w:fill="auto"/>
            <w:noWrap/>
            <w:vAlign w:val="bottom"/>
            <w:hideMark/>
            <w:tcPrChange w:id="1080" w:author="QIANHUI LI" w:date="2019-11-06T21:52:00Z">
              <w:tcPr>
                <w:tcW w:w="1010" w:type="dxa"/>
                <w:tcBorders>
                  <w:top w:val="nil"/>
                  <w:left w:val="single" w:sz="4" w:space="0" w:color="auto"/>
                  <w:bottom w:val="nil"/>
                  <w:right w:val="nil"/>
                </w:tcBorders>
                <w:shd w:val="clear" w:color="auto" w:fill="auto"/>
                <w:noWrap/>
                <w:vAlign w:val="bottom"/>
                <w:hideMark/>
              </w:tcPr>
            </w:tcPrChange>
          </w:tcPr>
          <w:p w14:paraId="7D5C2FFD" w14:textId="210CBB33" w:rsidR="00CB6840" w:rsidRPr="00554C49" w:rsidDel="00CA62C6" w:rsidRDefault="00CB6840" w:rsidP="00C543C4">
            <w:pPr>
              <w:jc w:val="center"/>
              <w:rPr>
                <w:del w:id="1081" w:author="QIANHUI LI" w:date="2019-11-04T18:07:00Z"/>
                <w:rFonts w:ascii="Garamond" w:hAnsi="Garamond" w:cs="Calibri"/>
                <w:color w:val="000000"/>
              </w:rPr>
            </w:pPr>
            <w:del w:id="1082" w:author="QIANHUI LI" w:date="2019-11-04T18:07:00Z">
              <w:r w:rsidRPr="00554C49" w:rsidDel="00CA62C6">
                <w:rPr>
                  <w:rFonts w:ascii="Garamond" w:hAnsi="Garamond" w:cs="Calibri"/>
                  <w:color w:val="000000"/>
                </w:rPr>
                <w:delText>9137</w:delText>
              </w:r>
            </w:del>
          </w:p>
        </w:tc>
      </w:tr>
      <w:tr w:rsidR="00CB6840" w:rsidRPr="002B53C9" w:rsidDel="00CA62C6" w14:paraId="714162DE" w14:textId="59C8DCE9" w:rsidTr="00CB6840">
        <w:trPr>
          <w:trHeight w:val="400"/>
          <w:jc w:val="center"/>
          <w:del w:id="1083" w:author="QIANHUI LI" w:date="2019-11-04T18:07:00Z"/>
          <w:trPrChange w:id="1084" w:author="QIANHUI LI" w:date="2019-11-06T21:52:00Z">
            <w:trPr>
              <w:trHeight w:val="400"/>
              <w:jc w:val="center"/>
            </w:trPr>
          </w:trPrChange>
        </w:trPr>
        <w:tc>
          <w:tcPr>
            <w:tcW w:w="819" w:type="dxa"/>
            <w:tcBorders>
              <w:top w:val="nil"/>
              <w:left w:val="nil"/>
              <w:bottom w:val="single" w:sz="4" w:space="0" w:color="auto"/>
              <w:right w:val="nil"/>
            </w:tcBorders>
            <w:shd w:val="clear" w:color="auto" w:fill="auto"/>
            <w:noWrap/>
            <w:vAlign w:val="bottom"/>
            <w:hideMark/>
            <w:tcPrChange w:id="1085" w:author="QIANHUI LI" w:date="2019-11-06T21:52:00Z">
              <w:tcPr>
                <w:tcW w:w="819" w:type="dxa"/>
                <w:tcBorders>
                  <w:top w:val="nil"/>
                  <w:left w:val="nil"/>
                  <w:bottom w:val="single" w:sz="4" w:space="0" w:color="auto"/>
                  <w:right w:val="nil"/>
                </w:tcBorders>
                <w:shd w:val="clear" w:color="auto" w:fill="auto"/>
                <w:noWrap/>
                <w:vAlign w:val="bottom"/>
                <w:hideMark/>
              </w:tcPr>
            </w:tcPrChange>
          </w:tcPr>
          <w:p w14:paraId="7D587372" w14:textId="65B853CB" w:rsidR="00CB6840" w:rsidRPr="00554C49" w:rsidDel="00CA62C6" w:rsidRDefault="00CB6840" w:rsidP="00C543C4">
            <w:pPr>
              <w:jc w:val="center"/>
              <w:rPr>
                <w:del w:id="1086" w:author="QIANHUI LI" w:date="2019-11-04T18:07:00Z"/>
                <w:rFonts w:ascii="Garamond" w:hAnsi="Garamond" w:cs="Calibri"/>
                <w:color w:val="000000"/>
              </w:rPr>
            </w:pPr>
            <w:del w:id="1087" w:author="QIANHUI LI" w:date="2019-11-04T18:07:00Z">
              <w:r w:rsidRPr="00554C49" w:rsidDel="00CA62C6">
                <w:rPr>
                  <w:rFonts w:ascii="Garamond" w:hAnsi="Garamond" w:cs="Calibri"/>
                  <w:color w:val="000000"/>
                </w:rPr>
                <w:delText>6930</w:delText>
              </w:r>
            </w:del>
          </w:p>
        </w:tc>
        <w:tc>
          <w:tcPr>
            <w:tcW w:w="1010" w:type="dxa"/>
            <w:tcBorders>
              <w:top w:val="nil"/>
              <w:left w:val="single" w:sz="4" w:space="0" w:color="auto"/>
              <w:bottom w:val="nil"/>
              <w:right w:val="nil"/>
            </w:tcBorders>
            <w:shd w:val="clear" w:color="auto" w:fill="auto"/>
            <w:noWrap/>
            <w:vAlign w:val="bottom"/>
            <w:hideMark/>
            <w:tcPrChange w:id="1088" w:author="QIANHUI LI" w:date="2019-11-06T21:52:00Z">
              <w:tcPr>
                <w:tcW w:w="1010" w:type="dxa"/>
                <w:tcBorders>
                  <w:top w:val="nil"/>
                  <w:left w:val="single" w:sz="4" w:space="0" w:color="auto"/>
                  <w:bottom w:val="nil"/>
                  <w:right w:val="nil"/>
                </w:tcBorders>
                <w:shd w:val="clear" w:color="auto" w:fill="auto"/>
                <w:noWrap/>
                <w:vAlign w:val="bottom"/>
                <w:hideMark/>
              </w:tcPr>
            </w:tcPrChange>
          </w:tcPr>
          <w:p w14:paraId="4551E169" w14:textId="4ACDF1FA" w:rsidR="00CB6840" w:rsidRPr="00554C49" w:rsidDel="00CA62C6" w:rsidRDefault="00CB6840" w:rsidP="00C543C4">
            <w:pPr>
              <w:jc w:val="center"/>
              <w:rPr>
                <w:del w:id="1089" w:author="QIANHUI LI" w:date="2019-11-04T18:07:00Z"/>
                <w:rFonts w:ascii="Garamond" w:hAnsi="Garamond" w:cs="Calibri"/>
                <w:color w:val="000000"/>
              </w:rPr>
            </w:pPr>
            <w:del w:id="1090" w:author="QIANHUI LI" w:date="2019-11-04T18:07:00Z">
              <w:r w:rsidRPr="00554C49" w:rsidDel="00CA62C6">
                <w:rPr>
                  <w:rFonts w:ascii="Garamond" w:hAnsi="Garamond" w:cs="Calibri"/>
                  <w:color w:val="000000"/>
                </w:rPr>
                <w:delText>8039</w:delText>
              </w:r>
            </w:del>
          </w:p>
        </w:tc>
      </w:tr>
      <w:tr w:rsidR="00CB6840" w:rsidRPr="002B53C9" w:rsidDel="00CA62C6" w14:paraId="394A028B" w14:textId="46EDE8BE" w:rsidTr="00CB6840">
        <w:trPr>
          <w:trHeight w:val="320"/>
          <w:jc w:val="center"/>
          <w:del w:id="1091" w:author="QIANHUI LI" w:date="2019-11-04T18:07:00Z"/>
          <w:trPrChange w:id="1092" w:author="QIANHUI LI" w:date="2019-11-06T21:52:00Z">
            <w:trPr>
              <w:trHeight w:val="320"/>
              <w:jc w:val="center"/>
            </w:trPr>
          </w:trPrChange>
        </w:trPr>
        <w:tc>
          <w:tcPr>
            <w:tcW w:w="819" w:type="dxa"/>
            <w:tcBorders>
              <w:top w:val="nil"/>
              <w:left w:val="nil"/>
              <w:bottom w:val="double" w:sz="6" w:space="0" w:color="auto"/>
              <w:right w:val="single" w:sz="4" w:space="0" w:color="auto"/>
            </w:tcBorders>
            <w:shd w:val="clear" w:color="auto" w:fill="auto"/>
            <w:noWrap/>
            <w:vAlign w:val="bottom"/>
            <w:hideMark/>
            <w:tcPrChange w:id="1093" w:author="QIANHUI LI" w:date="2019-11-06T21:52:00Z">
              <w:tcPr>
                <w:tcW w:w="819" w:type="dxa"/>
                <w:tcBorders>
                  <w:top w:val="nil"/>
                  <w:left w:val="nil"/>
                  <w:bottom w:val="double" w:sz="6" w:space="0" w:color="auto"/>
                  <w:right w:val="single" w:sz="4" w:space="0" w:color="auto"/>
                </w:tcBorders>
                <w:shd w:val="clear" w:color="auto" w:fill="auto"/>
                <w:noWrap/>
                <w:vAlign w:val="bottom"/>
                <w:hideMark/>
              </w:tcPr>
            </w:tcPrChange>
          </w:tcPr>
          <w:p w14:paraId="364E8050" w14:textId="68DBC1BD" w:rsidR="00CB6840" w:rsidRPr="00554C49" w:rsidDel="00CA62C6" w:rsidRDefault="00CB6840" w:rsidP="00C543C4">
            <w:pPr>
              <w:jc w:val="center"/>
              <w:rPr>
                <w:del w:id="1094" w:author="QIANHUI LI" w:date="2019-11-04T18:07:00Z"/>
                <w:rFonts w:ascii="Garamond" w:hAnsi="Garamond" w:cs="Calibri"/>
                <w:color w:val="000000"/>
              </w:rPr>
            </w:pPr>
            <w:del w:id="1095" w:author="QIANHUI LI" w:date="2019-11-04T18:07:00Z">
              <w:r w:rsidRPr="00554C49" w:rsidDel="00CA62C6">
                <w:rPr>
                  <w:rFonts w:ascii="Garamond" w:hAnsi="Garamond" w:cs="Calibri"/>
                  <w:color w:val="000000"/>
                </w:rPr>
                <w:delText>8554</w:delText>
              </w:r>
            </w:del>
          </w:p>
        </w:tc>
        <w:tc>
          <w:tcPr>
            <w:tcW w:w="1010" w:type="dxa"/>
            <w:tcBorders>
              <w:top w:val="single" w:sz="4" w:space="0" w:color="auto"/>
              <w:left w:val="nil"/>
              <w:bottom w:val="double" w:sz="6" w:space="0" w:color="auto"/>
              <w:right w:val="nil"/>
            </w:tcBorders>
            <w:shd w:val="clear" w:color="auto" w:fill="auto"/>
            <w:noWrap/>
            <w:vAlign w:val="bottom"/>
            <w:hideMark/>
            <w:tcPrChange w:id="1096" w:author="QIANHUI LI" w:date="2019-11-06T21:52:00Z">
              <w:tcPr>
                <w:tcW w:w="1010" w:type="dxa"/>
                <w:tcBorders>
                  <w:top w:val="single" w:sz="4" w:space="0" w:color="auto"/>
                  <w:left w:val="nil"/>
                  <w:bottom w:val="double" w:sz="6" w:space="0" w:color="auto"/>
                  <w:right w:val="nil"/>
                </w:tcBorders>
                <w:shd w:val="clear" w:color="auto" w:fill="auto"/>
                <w:noWrap/>
                <w:vAlign w:val="bottom"/>
                <w:hideMark/>
              </w:tcPr>
            </w:tcPrChange>
          </w:tcPr>
          <w:p w14:paraId="7C9D4AC3" w14:textId="04338124" w:rsidR="00CB6840" w:rsidRPr="00554C49" w:rsidDel="00CA62C6" w:rsidRDefault="00CB6840" w:rsidP="00C543C4">
            <w:pPr>
              <w:jc w:val="center"/>
              <w:rPr>
                <w:del w:id="1097" w:author="QIANHUI LI" w:date="2019-11-04T18:07:00Z"/>
                <w:rFonts w:ascii="Garamond" w:hAnsi="Garamond" w:cs="Calibri"/>
                <w:color w:val="000000"/>
              </w:rPr>
            </w:pPr>
            <w:del w:id="1098" w:author="QIANHUI LI" w:date="2019-11-04T18:07:00Z">
              <w:r w:rsidRPr="00554C49" w:rsidDel="00CA62C6">
                <w:rPr>
                  <w:rFonts w:ascii="Garamond" w:hAnsi="Garamond" w:cs="Calibri"/>
                  <w:color w:val="000000"/>
                </w:rPr>
                <w:delText>17176</w:delText>
              </w:r>
            </w:del>
          </w:p>
        </w:tc>
      </w:tr>
    </w:tbl>
    <w:p w14:paraId="44D6826D" w14:textId="77777777" w:rsidR="006B0E52" w:rsidRPr="002B53C9" w:rsidRDefault="006B0E52" w:rsidP="00E24C84">
      <w:pPr>
        <w:spacing w:line="360" w:lineRule="auto"/>
        <w:rPr>
          <w:ins w:id="1099" w:author="QIANHUI LI" w:date="2019-11-06T21:44:00Z"/>
          <w:rFonts w:ascii="Garamond" w:hAnsi="Garamond"/>
          <w:rPrChange w:id="1100" w:author="QIANHUI LI" w:date="2019-11-06T22:12:00Z">
            <w:rPr>
              <w:ins w:id="1101" w:author="QIANHUI LI" w:date="2019-11-06T21:44:00Z"/>
              <w:rFonts w:ascii="Garamond" w:hAnsi="Garamond"/>
              <w:b/>
              <w:bCs/>
            </w:rPr>
          </w:rPrChange>
        </w:rPr>
      </w:pPr>
    </w:p>
    <w:p w14:paraId="13C30D2C" w14:textId="41CA0B1B" w:rsidR="006B0E52" w:rsidRPr="002B53C9" w:rsidRDefault="006B0E52">
      <w:pPr>
        <w:spacing w:line="360" w:lineRule="auto"/>
        <w:jc w:val="center"/>
        <w:rPr>
          <w:ins w:id="1102" w:author="QIANHUI LI" w:date="2019-11-06T21:44:00Z"/>
          <w:rFonts w:ascii="Garamond" w:hAnsi="Garamond"/>
          <w:rPrChange w:id="1103" w:author="QIANHUI LI" w:date="2019-11-06T22:12:00Z">
            <w:rPr>
              <w:ins w:id="1104" w:author="QIANHUI LI" w:date="2019-11-06T21:44:00Z"/>
              <w:rFonts w:ascii="Garamond" w:hAnsi="Garamond"/>
              <w:b/>
              <w:bCs/>
            </w:rPr>
          </w:rPrChange>
        </w:rPr>
        <w:pPrChange w:id="1105" w:author="QIANHUI LI" w:date="2019-11-06T21:45:00Z">
          <w:pPr>
            <w:spacing w:line="360" w:lineRule="auto"/>
          </w:pPr>
        </w:pPrChange>
      </w:pPr>
      <w:ins w:id="1106" w:author="QIANHUI LI" w:date="2019-11-06T21:44:00Z">
        <w:r w:rsidRPr="002B53C9">
          <w:rPr>
            <w:rFonts w:ascii="Garamond" w:hAnsi="Garamond"/>
            <w:rPrChange w:id="1107" w:author="QIANHUI LI" w:date="2019-11-06T22:12:00Z">
              <w:rPr>
                <w:rFonts w:ascii="Garamond" w:hAnsi="Garamond"/>
                <w:b/>
                <w:bCs/>
              </w:rPr>
            </w:rPrChange>
          </w:rPr>
          <w:t xml:space="preserve">Figure 9. Variable Importance for </w:t>
        </w:r>
      </w:ins>
      <w:ins w:id="1108" w:author="QIANHUI LI" w:date="2019-11-06T21:45:00Z">
        <w:r w:rsidRPr="002B53C9">
          <w:rPr>
            <w:rFonts w:ascii="Garamond" w:hAnsi="Garamond"/>
            <w:rPrChange w:id="1109" w:author="QIANHUI LI" w:date="2019-11-06T22:12:00Z">
              <w:rPr>
                <w:rFonts w:ascii="Garamond" w:hAnsi="Garamond"/>
                <w:b/>
                <w:bCs/>
              </w:rPr>
            </w:rPrChange>
          </w:rPr>
          <w:t>ANN</w:t>
        </w:r>
      </w:ins>
    </w:p>
    <w:p w14:paraId="3CAB184A" w14:textId="15706443" w:rsidR="00E24C84" w:rsidRPr="002B53C9" w:rsidRDefault="006B0E52">
      <w:pPr>
        <w:spacing w:line="360" w:lineRule="auto"/>
        <w:jc w:val="center"/>
        <w:rPr>
          <w:rFonts w:ascii="Garamond" w:hAnsi="Garamond"/>
          <w:rPrChange w:id="1110" w:author="QIANHUI LI" w:date="2019-11-06T22:12:00Z">
            <w:rPr>
              <w:rFonts w:ascii="Garamond" w:hAnsi="Garamond"/>
              <w:b/>
              <w:bCs/>
            </w:rPr>
          </w:rPrChange>
        </w:rPr>
        <w:pPrChange w:id="1111" w:author="QIANHUI LI" w:date="2019-11-06T21:45:00Z">
          <w:pPr>
            <w:spacing w:line="360" w:lineRule="auto"/>
          </w:pPr>
        </w:pPrChange>
      </w:pPr>
      <w:ins w:id="1112" w:author="QIANHUI LI" w:date="2019-11-06T21:44:00Z">
        <w:r w:rsidRPr="002B53C9">
          <w:rPr>
            <w:rFonts w:ascii="Garamond" w:hAnsi="Garamond"/>
            <w:noProof/>
            <w:rPrChange w:id="1113" w:author="QIANHUI LI" w:date="2019-11-06T22:12:00Z">
              <w:rPr>
                <w:rFonts w:ascii="Garamond" w:hAnsi="Garamond"/>
                <w:b/>
                <w:bCs/>
                <w:noProof/>
              </w:rPr>
            </w:rPrChange>
          </w:rPr>
          <w:lastRenderedPageBreak/>
          <w:drawing>
            <wp:inline distT="0" distB="0" distL="0" distR="0" wp14:anchorId="7955BDED" wp14:editId="3F60EC88">
              <wp:extent cx="4483224" cy="326874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0885" cy="3274334"/>
                      </a:xfrm>
                      <a:prstGeom prst="rect">
                        <a:avLst/>
                      </a:prstGeom>
                    </pic:spPr>
                  </pic:pic>
                </a:graphicData>
              </a:graphic>
            </wp:inline>
          </w:drawing>
        </w:r>
      </w:ins>
    </w:p>
    <w:p w14:paraId="68542CBA" w14:textId="77777777" w:rsidR="00916B0A" w:rsidRDefault="00916B0A" w:rsidP="00E24C84">
      <w:pPr>
        <w:spacing w:line="360" w:lineRule="auto"/>
        <w:rPr>
          <w:ins w:id="1114" w:author="QIANHUI LI" w:date="2019-11-06T22:54:00Z"/>
          <w:rFonts w:ascii="Garamond" w:hAnsi="Garamond"/>
        </w:rPr>
      </w:pPr>
    </w:p>
    <w:p w14:paraId="0ACFA0DC" w14:textId="74549D3A" w:rsidR="00511380" w:rsidRDefault="00B830F8" w:rsidP="00E24C84">
      <w:pPr>
        <w:spacing w:line="360" w:lineRule="auto"/>
        <w:rPr>
          <w:ins w:id="1115" w:author="QIANHUI LI" w:date="2019-11-06T22:56:00Z"/>
          <w:rFonts w:ascii="Garamond" w:hAnsi="Garamond"/>
          <w:b/>
          <w:bCs/>
        </w:rPr>
      </w:pPr>
      <w:ins w:id="1116" w:author="QIANHUI LI" w:date="2019-11-04T19:20:00Z">
        <w:r w:rsidRPr="00916B0A">
          <w:rPr>
            <w:rFonts w:ascii="Garamond" w:hAnsi="Garamond"/>
            <w:b/>
            <w:bCs/>
          </w:rPr>
          <w:t>5. Result Analysis</w:t>
        </w:r>
      </w:ins>
    </w:p>
    <w:p w14:paraId="6D20AE6E" w14:textId="77777777" w:rsidR="00916B0A" w:rsidRPr="00916B0A" w:rsidRDefault="00916B0A" w:rsidP="00E24C84">
      <w:pPr>
        <w:spacing w:line="360" w:lineRule="auto"/>
        <w:rPr>
          <w:ins w:id="1117" w:author="QIANHUI LI" w:date="2019-11-06T20:33:00Z"/>
          <w:rFonts w:ascii="Garamond" w:hAnsi="Garamond"/>
          <w:b/>
          <w:bCs/>
        </w:rPr>
      </w:pPr>
    </w:p>
    <w:p w14:paraId="56C820FB" w14:textId="6CED0D70" w:rsidR="00F5384F" w:rsidRPr="002B53C9" w:rsidRDefault="00F5384F" w:rsidP="00E24C84">
      <w:pPr>
        <w:spacing w:line="360" w:lineRule="auto"/>
        <w:rPr>
          <w:rFonts w:ascii="Garamond" w:hAnsi="Garamond"/>
          <w:rPrChange w:id="1118" w:author="QIANHUI LI" w:date="2019-11-06T22:12:00Z">
            <w:rPr>
              <w:rFonts w:ascii="Garamond" w:hAnsi="Garamond"/>
              <w:b/>
              <w:bCs/>
            </w:rPr>
          </w:rPrChange>
        </w:rPr>
      </w:pPr>
      <w:ins w:id="1119" w:author="QIANHUI LI" w:date="2019-11-06T20:33:00Z">
        <w:r w:rsidRPr="002B53C9">
          <w:rPr>
            <w:rFonts w:ascii="Garamond" w:hAnsi="Garamond"/>
            <w:rPrChange w:id="1120" w:author="QIANHUI LI" w:date="2019-11-06T22:12:00Z">
              <w:rPr>
                <w:rFonts w:ascii="Garamond" w:hAnsi="Garamond"/>
                <w:b/>
                <w:bCs/>
              </w:rPr>
            </w:rPrChange>
          </w:rPr>
          <w:tab/>
        </w:r>
        <w:r w:rsidRPr="002B53C9">
          <w:rPr>
            <w:rFonts w:ascii="Garamond" w:hAnsi="Garamond"/>
            <w:rPrChange w:id="1121" w:author="QIANHUI LI" w:date="2019-11-06T22:12:00Z">
              <w:rPr>
                <w:rFonts w:ascii="Garamond" w:hAnsi="Garamond"/>
                <w:b/>
                <w:bCs/>
              </w:rPr>
            </w:rPrChange>
          </w:rPr>
          <w:tab/>
        </w:r>
        <w:r w:rsidRPr="002B53C9">
          <w:rPr>
            <w:rFonts w:ascii="Garamond" w:hAnsi="Garamond"/>
            <w:rPrChange w:id="1122" w:author="QIANHUI LI" w:date="2019-11-06T22:12:00Z">
              <w:rPr>
                <w:rFonts w:ascii="Garamond" w:hAnsi="Garamond"/>
                <w:b/>
                <w:bCs/>
              </w:rPr>
            </w:rPrChange>
          </w:rPr>
          <w:tab/>
        </w:r>
        <w:r w:rsidRPr="002B53C9">
          <w:rPr>
            <w:rFonts w:ascii="Garamond" w:hAnsi="Garamond"/>
            <w:rPrChange w:id="1123" w:author="QIANHUI LI" w:date="2019-11-06T22:12:00Z">
              <w:rPr>
                <w:rFonts w:ascii="Garamond" w:hAnsi="Garamond"/>
                <w:b/>
                <w:bCs/>
              </w:rPr>
            </w:rPrChange>
          </w:rPr>
          <w:tab/>
        </w:r>
        <w:r w:rsidRPr="00554C49">
          <w:rPr>
            <w:rFonts w:ascii="Garamond" w:hAnsi="Garamond"/>
          </w:rPr>
          <w:t>Figure</w:t>
        </w:r>
      </w:ins>
      <w:ins w:id="1124" w:author="QIANHUI LI" w:date="2019-11-06T21:22:00Z">
        <w:r w:rsidR="007775D6" w:rsidRPr="00554C49">
          <w:rPr>
            <w:rFonts w:ascii="Garamond" w:hAnsi="Garamond"/>
          </w:rPr>
          <w:t xml:space="preserve"> 9</w:t>
        </w:r>
      </w:ins>
      <w:ins w:id="1125" w:author="QIANHUI LI" w:date="2019-11-06T20:33:00Z">
        <w:r w:rsidRPr="00554C49">
          <w:rPr>
            <w:rFonts w:ascii="Garamond" w:hAnsi="Garamond"/>
          </w:rPr>
          <w:t>. Accuracy Comparisons</w:t>
        </w:r>
      </w:ins>
    </w:p>
    <w:p w14:paraId="5A5ACBEC" w14:textId="2C766A9B" w:rsidR="00511380" w:rsidRPr="002B53C9" w:rsidRDefault="00F5384F" w:rsidP="002062B9">
      <w:pPr>
        <w:spacing w:line="360" w:lineRule="auto"/>
        <w:jc w:val="center"/>
        <w:rPr>
          <w:rFonts w:ascii="Garamond" w:hAnsi="Garamond"/>
          <w:rPrChange w:id="1126" w:author="QIANHUI LI" w:date="2019-11-06T22:12:00Z">
            <w:rPr>
              <w:rFonts w:ascii="Garamond" w:hAnsi="Garamond"/>
              <w:b/>
              <w:bCs/>
            </w:rPr>
          </w:rPrChange>
        </w:rPr>
      </w:pPr>
      <w:ins w:id="1127" w:author="QIANHUI LI" w:date="2019-11-06T20:32:00Z">
        <w:r w:rsidRPr="002B53C9">
          <w:rPr>
            <w:rFonts w:ascii="Garamond" w:hAnsi="Garamond"/>
            <w:noProof/>
            <w:rPrChange w:id="1128" w:author="QIANHUI LI" w:date="2019-11-06T22:12:00Z">
              <w:rPr>
                <w:noProof/>
              </w:rPr>
            </w:rPrChange>
          </w:rPr>
          <w:drawing>
            <wp:inline distT="0" distB="0" distL="0" distR="0" wp14:anchorId="55E48583" wp14:editId="59D0CFB8">
              <wp:extent cx="4572000" cy="2743200"/>
              <wp:effectExtent l="0" t="0" r="12700" b="12700"/>
              <wp:docPr id="23" name="Chart 23">
                <a:extLst xmlns:a="http://schemas.openxmlformats.org/drawingml/2006/main">
                  <a:ext uri="{FF2B5EF4-FFF2-40B4-BE49-F238E27FC236}">
                    <a16:creationId xmlns:a16="http://schemas.microsoft.com/office/drawing/2014/main" id="{81784106-869D-7644-943B-0C4E33568A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ins>
      <w:del w:id="1129" w:author="QIANHUI LI" w:date="2019-11-06T20:32:00Z">
        <w:r w:rsidR="00C912EA" w:rsidRPr="00554C49" w:rsidDel="00F5384F">
          <w:rPr>
            <w:rFonts w:ascii="Garamond" w:hAnsi="Garamond"/>
            <w:noProof/>
          </w:rPr>
          <w:drawing>
            <wp:inline distT="0" distB="0" distL="0" distR="0" wp14:anchorId="0C9D9454" wp14:editId="05A5AD59">
              <wp:extent cx="4572000" cy="2743200"/>
              <wp:effectExtent l="0" t="0" r="12700" b="12700"/>
              <wp:docPr id="2" name="Chart 2">
                <a:extLst xmlns:a="http://schemas.openxmlformats.org/drawingml/2006/main">
                  <a:ext uri="{FF2B5EF4-FFF2-40B4-BE49-F238E27FC236}">
                    <a16:creationId xmlns:a16="http://schemas.microsoft.com/office/drawing/2014/main" id="{DDB941DF-9543-7C43-AD29-A680D0E8142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del>
    </w:p>
    <w:p w14:paraId="1DF2BB06" w14:textId="6E2DC192" w:rsidR="00F5384F" w:rsidRPr="002B53C9" w:rsidRDefault="00EE2083">
      <w:pPr>
        <w:spacing w:line="360" w:lineRule="auto"/>
        <w:rPr>
          <w:ins w:id="1130" w:author="QIANHUI LI" w:date="2019-11-06T20:25:00Z"/>
          <w:rFonts w:ascii="Garamond" w:hAnsi="Garamond"/>
          <w:rPrChange w:id="1131" w:author="QIANHUI LI" w:date="2019-11-06T22:12:00Z">
            <w:rPr>
              <w:ins w:id="1132" w:author="QIANHUI LI" w:date="2019-11-06T20:25:00Z"/>
              <w:rFonts w:ascii="Garamond" w:hAnsi="Garamond"/>
              <w:b/>
              <w:bCs/>
            </w:rPr>
          </w:rPrChange>
        </w:rPr>
        <w:pPrChange w:id="1133" w:author="QIANHUI LI" w:date="2019-11-06T22:56:00Z">
          <w:pPr>
            <w:spacing w:line="360" w:lineRule="auto"/>
            <w:ind w:firstLine="720"/>
          </w:pPr>
        </w:pPrChange>
      </w:pPr>
      <w:del w:id="1134" w:author="QIANHUI LI" w:date="2019-11-06T22:07:00Z">
        <w:r w:rsidRPr="002B53C9" w:rsidDel="00B15B21">
          <w:rPr>
            <w:rFonts w:ascii="Garamond" w:hAnsi="Garamond"/>
            <w:rPrChange w:id="1135" w:author="QIANHUI LI" w:date="2019-11-06T22:12:00Z">
              <w:rPr>
                <w:rFonts w:ascii="Garamond" w:hAnsi="Garamond"/>
                <w:b/>
                <w:bCs/>
              </w:rPr>
            </w:rPrChange>
          </w:rPr>
          <w:tab/>
        </w:r>
      </w:del>
    </w:p>
    <w:p w14:paraId="1ED0C668" w14:textId="75C729E0" w:rsidR="00EA58DF" w:rsidRPr="00554C49" w:rsidRDefault="00EE2083">
      <w:pPr>
        <w:spacing w:line="360" w:lineRule="auto"/>
        <w:ind w:firstLine="720"/>
        <w:rPr>
          <w:ins w:id="1136" w:author="QIANHUI LI" w:date="2019-11-05T21:14:00Z"/>
          <w:rFonts w:ascii="Garamond" w:hAnsi="Garamond"/>
        </w:rPr>
        <w:pPrChange w:id="1137" w:author="QIANHUI LI" w:date="2019-11-06T22:40:00Z">
          <w:pPr>
            <w:spacing w:line="360" w:lineRule="auto"/>
          </w:pPr>
        </w:pPrChange>
      </w:pPr>
      <w:del w:id="1138" w:author="QIANHUI LI" w:date="2019-11-06T21:57:00Z">
        <w:r w:rsidRPr="00554C49" w:rsidDel="00B2591D">
          <w:rPr>
            <w:rFonts w:ascii="Garamond" w:hAnsi="Garamond"/>
          </w:rPr>
          <w:delText xml:space="preserve">The </w:delText>
        </w:r>
      </w:del>
      <w:r w:rsidR="00CE7BF6" w:rsidRPr="00554C49">
        <w:rPr>
          <w:rFonts w:ascii="Garamond" w:hAnsi="Garamond"/>
        </w:rPr>
        <w:t>Figure</w:t>
      </w:r>
      <w:ins w:id="1139" w:author="QIANHUI LI" w:date="2019-11-06T21:57:00Z">
        <w:r w:rsidR="00B2591D" w:rsidRPr="00554C49">
          <w:rPr>
            <w:rFonts w:ascii="Garamond" w:hAnsi="Garamond"/>
          </w:rPr>
          <w:t xml:space="preserve"> 9</w:t>
        </w:r>
      </w:ins>
      <w:del w:id="1140" w:author="QIANHUI LI" w:date="2019-11-06T21:57:00Z">
        <w:r w:rsidR="00CE7BF6" w:rsidRPr="00554C49" w:rsidDel="00B2591D">
          <w:rPr>
            <w:rFonts w:ascii="Garamond" w:hAnsi="Garamond"/>
          </w:rPr>
          <w:delText>---</w:delText>
        </w:r>
      </w:del>
      <w:r w:rsidR="00CE7BF6" w:rsidRPr="00554C49">
        <w:rPr>
          <w:rFonts w:ascii="Garamond" w:hAnsi="Garamond"/>
        </w:rPr>
        <w:t xml:space="preserve">. illustrates the model accuracy comparisons, and it indicates that Random Forest </w:t>
      </w:r>
      <w:ins w:id="1141" w:author="QIANHUI LI" w:date="2019-11-04T23:17:00Z">
        <w:r w:rsidR="00BF1506" w:rsidRPr="00554C49">
          <w:rPr>
            <w:rFonts w:ascii="Garamond" w:hAnsi="Garamond"/>
          </w:rPr>
          <w:t xml:space="preserve">stands out and </w:t>
        </w:r>
      </w:ins>
      <w:r w:rsidR="00CE7BF6" w:rsidRPr="00554C49">
        <w:rPr>
          <w:rFonts w:ascii="Garamond" w:hAnsi="Garamond"/>
        </w:rPr>
        <w:t xml:space="preserve">performs </w:t>
      </w:r>
      <w:ins w:id="1142" w:author="QIANHUI LI" w:date="2019-11-04T23:17:00Z">
        <w:r w:rsidR="00BF1506" w:rsidRPr="00554C49">
          <w:rPr>
            <w:rFonts w:ascii="Garamond" w:hAnsi="Garamond"/>
          </w:rPr>
          <w:t xml:space="preserve">the </w:t>
        </w:r>
      </w:ins>
      <w:r w:rsidR="00CE7BF6" w:rsidRPr="00554C49">
        <w:rPr>
          <w:rFonts w:ascii="Garamond" w:hAnsi="Garamond"/>
        </w:rPr>
        <w:t>best no matter in training data or test data</w:t>
      </w:r>
      <w:ins w:id="1143" w:author="QIANHUI LI" w:date="2019-11-06T21:57:00Z">
        <w:r w:rsidR="00B2591D" w:rsidRPr="00554C49">
          <w:rPr>
            <w:rFonts w:ascii="Garamond" w:hAnsi="Garamond"/>
          </w:rPr>
          <w:t xml:space="preserve">, it achieves 100% accuracy </w:t>
        </w:r>
      </w:ins>
      <w:ins w:id="1144" w:author="QIANHUI LI" w:date="2019-11-06T21:58:00Z">
        <w:r w:rsidR="00B2591D" w:rsidRPr="00554C49">
          <w:rPr>
            <w:rFonts w:ascii="Garamond" w:hAnsi="Garamond"/>
          </w:rPr>
          <w:lastRenderedPageBreak/>
          <w:t xml:space="preserve">with training data </w:t>
        </w:r>
      </w:ins>
      <w:ins w:id="1145" w:author="QIANHUI LI" w:date="2019-11-06T21:57:00Z">
        <w:r w:rsidR="00B2591D" w:rsidRPr="00554C49">
          <w:rPr>
            <w:rFonts w:ascii="Garamond" w:hAnsi="Garamond"/>
          </w:rPr>
          <w:t>and 87.39% ac</w:t>
        </w:r>
      </w:ins>
      <w:ins w:id="1146" w:author="QIANHUI LI" w:date="2019-11-06T21:58:00Z">
        <w:r w:rsidR="00B2591D" w:rsidRPr="00554C49">
          <w:rPr>
            <w:rFonts w:ascii="Garamond" w:hAnsi="Garamond"/>
          </w:rPr>
          <w:t>curacy with test dataset.</w:t>
        </w:r>
      </w:ins>
      <w:del w:id="1147" w:author="QIANHUI LI" w:date="2019-11-06T21:57:00Z">
        <w:r w:rsidR="00CE7BF6" w:rsidRPr="00554C49" w:rsidDel="00B2591D">
          <w:rPr>
            <w:rFonts w:ascii="Garamond" w:hAnsi="Garamond"/>
          </w:rPr>
          <w:delText>.</w:delText>
        </w:r>
      </w:del>
      <w:r w:rsidR="00F10369" w:rsidRPr="00554C49">
        <w:rPr>
          <w:rFonts w:ascii="Garamond" w:hAnsi="Garamond"/>
        </w:rPr>
        <w:t xml:space="preserve"> Therefore, Random Forest has the best prediction accuracy compared with</w:t>
      </w:r>
      <w:ins w:id="1148" w:author="QIANHUI LI" w:date="2019-11-04T23:14:00Z">
        <w:r w:rsidR="007D3F48" w:rsidRPr="00554C49">
          <w:rPr>
            <w:rFonts w:ascii="Garamond" w:hAnsi="Garamond"/>
          </w:rPr>
          <w:t xml:space="preserve"> Logistic Regression</w:t>
        </w:r>
      </w:ins>
      <w:del w:id="1149" w:author="QIANHUI LI" w:date="2019-11-04T23:14:00Z">
        <w:r w:rsidR="00F10369" w:rsidRPr="002B53C9" w:rsidDel="007D3F48">
          <w:rPr>
            <w:rFonts w:ascii="Garamond" w:hAnsi="Garamond"/>
          </w:rPr>
          <w:delText xml:space="preserve"> </w:delText>
        </w:r>
        <w:r w:rsidR="00F10369" w:rsidRPr="00554C49" w:rsidDel="007D3F48">
          <w:rPr>
            <w:rFonts w:ascii="Garamond" w:hAnsi="Garamond"/>
          </w:rPr>
          <w:delText>GLM</w:delText>
        </w:r>
      </w:del>
      <w:r w:rsidR="00F10369" w:rsidRPr="00554C49">
        <w:rPr>
          <w:rFonts w:ascii="Garamond" w:hAnsi="Garamond"/>
        </w:rPr>
        <w:t>, C</w:t>
      </w:r>
      <w:ins w:id="1150" w:author="QIANHUI LI" w:date="2019-11-04T23:14:00Z">
        <w:r w:rsidR="007D3F48" w:rsidRPr="00554C49">
          <w:rPr>
            <w:rFonts w:ascii="Garamond" w:hAnsi="Garamond"/>
          </w:rPr>
          <w:t>lass</w:t>
        </w:r>
      </w:ins>
      <w:ins w:id="1151" w:author="QIANHUI LI" w:date="2019-11-04T23:15:00Z">
        <w:r w:rsidR="007D3F48" w:rsidRPr="00554C49">
          <w:rPr>
            <w:rFonts w:ascii="Garamond" w:hAnsi="Garamond"/>
          </w:rPr>
          <w:t>ification and Regression Tree</w:t>
        </w:r>
      </w:ins>
      <w:del w:id="1152" w:author="QIANHUI LI" w:date="2019-11-04T23:14:00Z">
        <w:r w:rsidR="00F10369" w:rsidRPr="00554C49" w:rsidDel="007D3F48">
          <w:rPr>
            <w:rFonts w:ascii="Garamond" w:hAnsi="Garamond"/>
          </w:rPr>
          <w:delText>ART</w:delText>
        </w:r>
      </w:del>
      <w:r w:rsidR="00F10369" w:rsidRPr="00554C49">
        <w:rPr>
          <w:rFonts w:ascii="Garamond" w:hAnsi="Garamond"/>
        </w:rPr>
        <w:t xml:space="preserve">, and </w:t>
      </w:r>
      <w:ins w:id="1153" w:author="QIANHUI LI" w:date="2019-11-04T23:15:00Z">
        <w:r w:rsidR="007D3F48" w:rsidRPr="00554C49">
          <w:rPr>
            <w:rFonts w:ascii="Garamond" w:hAnsi="Garamond"/>
          </w:rPr>
          <w:t>Artificial Neural Networks</w:t>
        </w:r>
      </w:ins>
      <w:del w:id="1154" w:author="QIANHUI LI" w:date="2019-11-04T23:15:00Z">
        <w:r w:rsidR="00F10369" w:rsidRPr="00554C49" w:rsidDel="007D3F48">
          <w:rPr>
            <w:rFonts w:ascii="Garamond" w:hAnsi="Garamond"/>
          </w:rPr>
          <w:delText>ANN</w:delText>
        </w:r>
      </w:del>
      <w:r w:rsidR="00F10369" w:rsidRPr="00554C49">
        <w:rPr>
          <w:rFonts w:ascii="Garamond" w:hAnsi="Garamond"/>
        </w:rPr>
        <w:t xml:space="preserve">. </w:t>
      </w:r>
      <w:del w:id="1155" w:author="QIANHUI LI" w:date="2019-11-06T21:58:00Z">
        <w:r w:rsidR="00F10369" w:rsidRPr="00554C49" w:rsidDel="00B2591D">
          <w:rPr>
            <w:rFonts w:ascii="Garamond" w:hAnsi="Garamond"/>
          </w:rPr>
          <w:delText>The</w:delText>
        </w:r>
      </w:del>
      <w:del w:id="1156" w:author="QIANHUI LI" w:date="2019-11-04T23:15:00Z">
        <w:r w:rsidR="00F10369" w:rsidRPr="00554C49" w:rsidDel="007D3F48">
          <w:rPr>
            <w:rFonts w:ascii="Garamond" w:hAnsi="Garamond"/>
          </w:rPr>
          <w:delText xml:space="preserve"> ANN</w:delText>
        </w:r>
      </w:del>
      <w:del w:id="1157" w:author="QIANHUI LI" w:date="2019-11-06T21:58:00Z">
        <w:r w:rsidR="00F10369" w:rsidRPr="00554C49" w:rsidDel="00B2591D">
          <w:rPr>
            <w:rFonts w:ascii="Garamond" w:hAnsi="Garamond"/>
          </w:rPr>
          <w:delText xml:space="preserve"> ranks the second, and the third is </w:delText>
        </w:r>
      </w:del>
      <w:del w:id="1158" w:author="QIANHUI LI" w:date="2019-11-04T23:15:00Z">
        <w:r w:rsidR="00F10369" w:rsidRPr="00554C49" w:rsidDel="007D3F48">
          <w:rPr>
            <w:rFonts w:ascii="Garamond" w:hAnsi="Garamond"/>
          </w:rPr>
          <w:delText>CART</w:delText>
        </w:r>
      </w:del>
      <w:del w:id="1159" w:author="QIANHUI LI" w:date="2019-11-06T21:58:00Z">
        <w:r w:rsidR="00F10369" w:rsidRPr="00554C49" w:rsidDel="00B2591D">
          <w:rPr>
            <w:rFonts w:ascii="Garamond" w:hAnsi="Garamond"/>
          </w:rPr>
          <w:delText xml:space="preserve">. </w:delText>
        </w:r>
      </w:del>
      <w:ins w:id="1160" w:author="QIANHUI LI" w:date="2019-11-05T21:14:00Z">
        <w:r w:rsidR="00EA58DF" w:rsidRPr="00554C49">
          <w:rPr>
            <w:rFonts w:ascii="Garamond" w:hAnsi="Garamond"/>
          </w:rPr>
          <w:t>Random</w:t>
        </w:r>
      </w:ins>
      <w:ins w:id="1161" w:author="QIANHUI LI" w:date="2019-11-05T21:15:00Z">
        <w:r w:rsidR="00EA58DF" w:rsidRPr="00554C49">
          <w:rPr>
            <w:rFonts w:ascii="Garamond" w:hAnsi="Garamond"/>
          </w:rPr>
          <w:t xml:space="preserve"> Forest won the </w:t>
        </w:r>
        <w:r w:rsidR="008C04E9" w:rsidRPr="00554C49">
          <w:rPr>
            <w:rFonts w:ascii="Garamond" w:hAnsi="Garamond"/>
          </w:rPr>
          <w:t xml:space="preserve">game </w:t>
        </w:r>
      </w:ins>
      <w:ins w:id="1162" w:author="QIANHUI LI" w:date="2019-11-22T01:34:00Z">
        <w:r w:rsidR="007D51C9">
          <w:rPr>
            <w:rFonts w:ascii="Garamond" w:hAnsi="Garamond"/>
          </w:rPr>
          <w:t xml:space="preserve">in my case might </w:t>
        </w:r>
      </w:ins>
      <w:ins w:id="1163" w:author="QIANHUI LI" w:date="2019-11-05T21:15:00Z">
        <w:r w:rsidR="008C04E9" w:rsidRPr="00554C49">
          <w:rPr>
            <w:rFonts w:ascii="Garamond" w:hAnsi="Garamond"/>
          </w:rPr>
          <w:t xml:space="preserve">because it is very stable. Even if a new data point is introduced in the dataset, the overall </w:t>
        </w:r>
      </w:ins>
      <w:ins w:id="1164" w:author="QIANHUI LI" w:date="2019-11-05T21:16:00Z">
        <w:r w:rsidR="008C04E9" w:rsidRPr="00554C49">
          <w:rPr>
            <w:rFonts w:ascii="Garamond" w:hAnsi="Garamond"/>
          </w:rPr>
          <w:t>forest</w:t>
        </w:r>
      </w:ins>
      <w:ins w:id="1165" w:author="QIANHUI LI" w:date="2019-11-05T21:15:00Z">
        <w:r w:rsidR="008C04E9" w:rsidRPr="00554C49">
          <w:rPr>
            <w:rFonts w:ascii="Garamond" w:hAnsi="Garamond"/>
          </w:rPr>
          <w:t xml:space="preserve"> is not affected much since the new data may impact one tree, but it is very hard for it to impact all the trees</w:t>
        </w:r>
      </w:ins>
      <w:ins w:id="1166" w:author="QIANHUI LI" w:date="2019-11-05T21:16:00Z">
        <w:r w:rsidR="008C04E9" w:rsidRPr="00554C49">
          <w:rPr>
            <w:rFonts w:ascii="Garamond" w:hAnsi="Garamond"/>
          </w:rPr>
          <w:t xml:space="preserve"> in the forest</w:t>
        </w:r>
      </w:ins>
      <w:ins w:id="1167" w:author="QIANHUI LI" w:date="2019-11-05T21:15:00Z">
        <w:r w:rsidR="008C04E9" w:rsidRPr="00554C49">
          <w:rPr>
            <w:rFonts w:ascii="Garamond" w:hAnsi="Garamond"/>
          </w:rPr>
          <w:t>.</w:t>
        </w:r>
      </w:ins>
      <w:ins w:id="1168" w:author="QIANHUI LI" w:date="2019-11-05T21:16:00Z">
        <w:r w:rsidR="008C04E9" w:rsidRPr="00554C49">
          <w:rPr>
            <w:rFonts w:ascii="Garamond" w:hAnsi="Garamond"/>
          </w:rPr>
          <w:t xml:space="preserve"> </w:t>
        </w:r>
      </w:ins>
      <w:ins w:id="1169" w:author="QIANHUI LI" w:date="2019-11-05T21:17:00Z">
        <w:r w:rsidR="008C04E9" w:rsidRPr="00554C49">
          <w:rPr>
            <w:rFonts w:ascii="Garamond" w:hAnsi="Garamond"/>
          </w:rPr>
          <w:t>Besides, it has the ability to reduce overfitting</w:t>
        </w:r>
      </w:ins>
      <w:ins w:id="1170" w:author="QIANHUI LI" w:date="2019-11-05T21:18:00Z">
        <w:r w:rsidR="008C04E9" w:rsidRPr="00554C49">
          <w:rPr>
            <w:rFonts w:ascii="Garamond" w:hAnsi="Garamond"/>
          </w:rPr>
          <w:t xml:space="preserve"> and variance</w:t>
        </w:r>
      </w:ins>
      <w:ins w:id="1171" w:author="QIANHUI LI" w:date="2019-11-05T21:19:00Z">
        <w:r w:rsidR="008C04E9" w:rsidRPr="00554C49">
          <w:rPr>
            <w:rFonts w:ascii="Garamond" w:hAnsi="Garamond"/>
          </w:rPr>
          <w:t xml:space="preserve"> so as to improve</w:t>
        </w:r>
      </w:ins>
      <w:ins w:id="1172" w:author="QIANHUI LI" w:date="2019-11-05T21:18:00Z">
        <w:r w:rsidR="008C04E9" w:rsidRPr="00554C49">
          <w:rPr>
            <w:rFonts w:ascii="Garamond" w:hAnsi="Garamond"/>
          </w:rPr>
          <w:t xml:space="preserve"> the accuracy</w:t>
        </w:r>
      </w:ins>
      <w:ins w:id="1173" w:author="QIANHUI LI" w:date="2019-11-05T21:19:00Z">
        <w:r w:rsidR="008C04E9" w:rsidRPr="00554C49">
          <w:rPr>
            <w:rFonts w:ascii="Garamond" w:hAnsi="Garamond"/>
          </w:rPr>
          <w:t>, and o</w:t>
        </w:r>
      </w:ins>
      <w:ins w:id="1174" w:author="QIANHUI LI" w:date="2019-11-05T21:18:00Z">
        <w:r w:rsidR="008C04E9" w:rsidRPr="00554C49">
          <w:rPr>
            <w:rFonts w:ascii="Garamond" w:hAnsi="Garamond"/>
          </w:rPr>
          <w:t>verfitting</w:t>
        </w:r>
      </w:ins>
      <w:ins w:id="1175" w:author="QIANHUI LI" w:date="2019-11-05T21:17:00Z">
        <w:r w:rsidR="008C04E9" w:rsidRPr="00554C49">
          <w:rPr>
            <w:rFonts w:ascii="Garamond" w:hAnsi="Garamond"/>
          </w:rPr>
          <w:t xml:space="preserve"> is a </w:t>
        </w:r>
      </w:ins>
      <w:ins w:id="1176" w:author="QIANHUI LI" w:date="2019-11-05T21:19:00Z">
        <w:r w:rsidR="008C04E9" w:rsidRPr="00554C49">
          <w:rPr>
            <w:rFonts w:ascii="Garamond" w:hAnsi="Garamond"/>
          </w:rPr>
          <w:t xml:space="preserve">very </w:t>
        </w:r>
      </w:ins>
      <w:ins w:id="1177" w:author="QIANHUI LI" w:date="2019-11-05T21:17:00Z">
        <w:r w:rsidR="008C04E9" w:rsidRPr="00554C49">
          <w:rPr>
            <w:rFonts w:ascii="Garamond" w:hAnsi="Garamond"/>
          </w:rPr>
          <w:t>common problem in other algorithms</w:t>
        </w:r>
      </w:ins>
      <w:ins w:id="1178" w:author="QIANHUI LI" w:date="2019-11-05T21:19:00Z">
        <w:r w:rsidR="008C04E9" w:rsidRPr="00554C49">
          <w:rPr>
            <w:rFonts w:ascii="Garamond" w:hAnsi="Garamond"/>
          </w:rPr>
          <w:t>.</w:t>
        </w:r>
      </w:ins>
      <w:ins w:id="1179" w:author="QIANHUI LI" w:date="2019-11-05T21:20:00Z">
        <w:r w:rsidR="008C04E9" w:rsidRPr="00554C49">
          <w:rPr>
            <w:rFonts w:ascii="Garamond" w:hAnsi="Garamond"/>
          </w:rPr>
          <w:t xml:space="preserve"> </w:t>
        </w:r>
      </w:ins>
      <w:ins w:id="1180" w:author="QIANHUI LI" w:date="2019-11-06T21:57:00Z">
        <w:r w:rsidR="00B2591D" w:rsidRPr="00554C49">
          <w:rPr>
            <w:rFonts w:ascii="Garamond" w:hAnsi="Garamond"/>
          </w:rPr>
          <w:t xml:space="preserve">As for </w:t>
        </w:r>
      </w:ins>
      <w:ins w:id="1181" w:author="QIANHUI LI" w:date="2019-11-06T22:00:00Z">
        <w:r w:rsidR="00A62377" w:rsidRPr="00554C49">
          <w:rPr>
            <w:rFonts w:ascii="Garamond" w:hAnsi="Garamond"/>
          </w:rPr>
          <w:t xml:space="preserve">important variable, </w:t>
        </w:r>
      </w:ins>
      <w:ins w:id="1182" w:author="QIANHUI LI" w:date="2019-11-06T21:57:00Z">
        <w:r w:rsidR="00B2591D" w:rsidRPr="00554C49">
          <w:rPr>
            <w:rFonts w:ascii="Garamond" w:hAnsi="Garamond"/>
          </w:rPr>
          <w:t>the</w:t>
        </w:r>
      </w:ins>
      <w:ins w:id="1183" w:author="QIANHUI LI" w:date="2019-11-06T21:56:00Z">
        <w:r w:rsidR="00B2591D" w:rsidRPr="00554C49">
          <w:rPr>
            <w:rFonts w:ascii="Garamond" w:hAnsi="Garamond"/>
          </w:rPr>
          <w:t xml:space="preserve"> “</w:t>
        </w:r>
        <w:proofErr w:type="spellStart"/>
        <w:r w:rsidR="00B2591D" w:rsidRPr="00554C49">
          <w:rPr>
            <w:rFonts w:ascii="Garamond" w:hAnsi="Garamond"/>
          </w:rPr>
          <w:t>pdays</w:t>
        </w:r>
        <w:proofErr w:type="spellEnd"/>
        <w:r w:rsidR="00B2591D" w:rsidRPr="00554C49">
          <w:rPr>
            <w:rFonts w:ascii="Garamond" w:hAnsi="Garamond"/>
          </w:rPr>
          <w:t>” is such the most important feature that the model cannot bear losing it, because it will lose almost 100% accuracy.</w:t>
        </w:r>
      </w:ins>
      <w:ins w:id="1184" w:author="QIANHUI LI" w:date="2019-11-06T22:00:00Z">
        <w:r w:rsidR="00A62377" w:rsidRPr="00554C49">
          <w:rPr>
            <w:rFonts w:ascii="Garamond" w:hAnsi="Garamond"/>
          </w:rPr>
          <w:t xml:space="preserve"> The “</w:t>
        </w:r>
      </w:ins>
      <w:proofErr w:type="spellStart"/>
      <w:ins w:id="1185" w:author="QIANHUI LI" w:date="2019-11-06T22:01:00Z">
        <w:r w:rsidR="00A62377" w:rsidRPr="00554C49">
          <w:rPr>
            <w:rFonts w:ascii="Garamond" w:hAnsi="Garamond"/>
          </w:rPr>
          <w:t>pdays</w:t>
        </w:r>
        <w:proofErr w:type="spellEnd"/>
        <w:r w:rsidR="00A62377" w:rsidRPr="00554C49">
          <w:rPr>
            <w:rFonts w:ascii="Garamond" w:hAnsi="Garamond"/>
          </w:rPr>
          <w:t>” stands for</w:t>
        </w:r>
      </w:ins>
      <w:ins w:id="1186" w:author="QIANHUI LI" w:date="2019-11-06T22:02:00Z">
        <w:r w:rsidR="00A62377" w:rsidRPr="00554C49">
          <w:rPr>
            <w:rFonts w:ascii="Garamond" w:hAnsi="Garamond"/>
          </w:rPr>
          <w:t xml:space="preserve"> the number of days that passed by after the client was last contacted from a previous campaign</w:t>
        </w:r>
      </w:ins>
      <w:ins w:id="1187" w:author="QIANHUI LI" w:date="2019-11-06T22:04:00Z">
        <w:r w:rsidR="00A62377" w:rsidRPr="00554C49">
          <w:rPr>
            <w:rFonts w:ascii="Garamond" w:hAnsi="Garamond"/>
          </w:rPr>
          <w:t>.</w:t>
        </w:r>
      </w:ins>
      <w:ins w:id="1188" w:author="QIANHUI LI" w:date="2019-11-06T22:05:00Z">
        <w:r w:rsidR="002564BD" w:rsidRPr="00554C49">
          <w:rPr>
            <w:rFonts w:ascii="Garamond" w:hAnsi="Garamond"/>
          </w:rPr>
          <w:t xml:space="preserve"> Besides, the second important variable “</w:t>
        </w:r>
        <w:proofErr w:type="spellStart"/>
        <w:r w:rsidR="002564BD" w:rsidRPr="00554C49">
          <w:rPr>
            <w:rFonts w:ascii="Garamond" w:hAnsi="Garamond"/>
          </w:rPr>
          <w:t>nr.employed</w:t>
        </w:r>
        <w:proofErr w:type="spellEnd"/>
        <w:r w:rsidR="002564BD" w:rsidRPr="00554C49">
          <w:rPr>
            <w:rFonts w:ascii="Garamond" w:hAnsi="Garamond"/>
          </w:rPr>
          <w:t>” represents the number of employee</w:t>
        </w:r>
      </w:ins>
      <w:ins w:id="1189" w:author="QIANHUI LI" w:date="2019-11-06T22:06:00Z">
        <w:r w:rsidR="002564BD" w:rsidRPr="00554C49">
          <w:rPr>
            <w:rFonts w:ascii="Garamond" w:hAnsi="Garamond"/>
          </w:rPr>
          <w:t xml:space="preserve">s of direct marketing. </w:t>
        </w:r>
      </w:ins>
    </w:p>
    <w:p w14:paraId="684DF8D2" w14:textId="626E2B45" w:rsidR="00EE2DF2" w:rsidRPr="00554C49" w:rsidRDefault="00B2591D">
      <w:pPr>
        <w:spacing w:line="360" w:lineRule="auto"/>
        <w:ind w:firstLine="720"/>
        <w:rPr>
          <w:rFonts w:ascii="Garamond" w:hAnsi="Garamond"/>
          <w:color w:val="C00000"/>
        </w:rPr>
        <w:pPrChange w:id="1190" w:author="QIANHUI LI" w:date="2019-11-06T22:00:00Z">
          <w:pPr>
            <w:spacing w:line="360" w:lineRule="auto"/>
          </w:pPr>
        </w:pPrChange>
      </w:pPr>
      <w:ins w:id="1191" w:author="QIANHUI LI" w:date="2019-11-06T21:58:00Z">
        <w:r w:rsidRPr="00554C49">
          <w:rPr>
            <w:rFonts w:ascii="Garamond" w:hAnsi="Garamond"/>
          </w:rPr>
          <w:t>The Classific</w:t>
        </w:r>
      </w:ins>
      <w:ins w:id="1192" w:author="QIANHUI LI" w:date="2019-11-06T21:59:00Z">
        <w:r w:rsidRPr="00554C49">
          <w:rPr>
            <w:rFonts w:ascii="Garamond" w:hAnsi="Garamond"/>
          </w:rPr>
          <w:t>ation and Regression Tree</w:t>
        </w:r>
      </w:ins>
      <w:ins w:id="1193" w:author="QIANHUI LI" w:date="2019-11-06T21:58:00Z">
        <w:r w:rsidRPr="00554C49">
          <w:rPr>
            <w:rFonts w:ascii="Garamond" w:hAnsi="Garamond"/>
          </w:rPr>
          <w:t xml:space="preserve"> ranks the second, and the third is</w:t>
        </w:r>
      </w:ins>
      <w:ins w:id="1194" w:author="QIANHUI LI" w:date="2019-11-06T21:59:00Z">
        <w:r w:rsidRPr="00554C49">
          <w:rPr>
            <w:rFonts w:ascii="Garamond" w:hAnsi="Garamond"/>
          </w:rPr>
          <w:t xml:space="preserve"> Neural Networks</w:t>
        </w:r>
      </w:ins>
      <w:ins w:id="1195" w:author="QIANHUI LI" w:date="2019-11-06T21:58:00Z">
        <w:r w:rsidRPr="00554C49">
          <w:rPr>
            <w:rFonts w:ascii="Garamond" w:hAnsi="Garamond"/>
          </w:rPr>
          <w:t xml:space="preserve">. </w:t>
        </w:r>
      </w:ins>
      <w:r w:rsidR="00F10369" w:rsidRPr="00554C49">
        <w:rPr>
          <w:rFonts w:ascii="Garamond" w:hAnsi="Garamond"/>
        </w:rPr>
        <w:t>The logistic regression works the worst in prediction accuracy.</w:t>
      </w:r>
      <w:r w:rsidR="00CD50ED" w:rsidRPr="00554C49">
        <w:rPr>
          <w:rFonts w:ascii="Garamond" w:hAnsi="Garamond"/>
        </w:rPr>
        <w:t xml:space="preserve"> </w:t>
      </w:r>
      <w:ins w:id="1196" w:author="QIANHUI LI" w:date="2019-11-05T21:12:00Z">
        <w:r w:rsidR="00EA58DF" w:rsidRPr="00554C49">
          <w:rPr>
            <w:rFonts w:ascii="Garamond" w:hAnsi="Garamond"/>
          </w:rPr>
          <w:t xml:space="preserve">The Logistic Regression lost the game </w:t>
        </w:r>
      </w:ins>
      <w:ins w:id="1197" w:author="QIANHUI LI" w:date="2019-11-22T01:37:00Z">
        <w:r w:rsidR="007D51C9">
          <w:rPr>
            <w:rFonts w:ascii="Garamond" w:hAnsi="Garamond"/>
          </w:rPr>
          <w:t xml:space="preserve">in my case </w:t>
        </w:r>
      </w:ins>
      <w:ins w:id="1198" w:author="QIANHUI LI" w:date="2019-11-05T21:12:00Z">
        <w:r w:rsidR="00EA58DF" w:rsidRPr="00554C49">
          <w:rPr>
            <w:rFonts w:ascii="Garamond" w:hAnsi="Garamond"/>
          </w:rPr>
          <w:t>m</w:t>
        </w:r>
      </w:ins>
      <w:ins w:id="1199" w:author="QIANHUI LI" w:date="2019-11-22T01:37:00Z">
        <w:r w:rsidR="007D51C9">
          <w:rPr>
            <w:rFonts w:ascii="Garamond" w:hAnsi="Garamond"/>
          </w:rPr>
          <w:t>ight</w:t>
        </w:r>
      </w:ins>
      <w:ins w:id="1200" w:author="QIANHUI LI" w:date="2019-11-05T21:12:00Z">
        <w:r w:rsidR="00EA58DF" w:rsidRPr="00554C49">
          <w:rPr>
            <w:rFonts w:ascii="Garamond" w:hAnsi="Garamond"/>
          </w:rPr>
          <w:t xml:space="preserve"> due to the parameter estimates are unstable. Besides, </w:t>
        </w:r>
      </w:ins>
      <w:ins w:id="1201" w:author="QIANHUI LI" w:date="2019-11-05T21:13:00Z">
        <w:r w:rsidR="00EA58DF" w:rsidRPr="00554C49">
          <w:rPr>
            <w:rFonts w:ascii="Garamond" w:hAnsi="Garamond"/>
          </w:rPr>
          <w:t xml:space="preserve">from the bar plot we know </w:t>
        </w:r>
      </w:ins>
      <w:ins w:id="1202" w:author="QIANHUI LI" w:date="2019-11-05T21:12:00Z">
        <w:r w:rsidR="00EA58DF" w:rsidRPr="00554C49">
          <w:rPr>
            <w:rFonts w:ascii="Garamond" w:hAnsi="Garamond"/>
          </w:rPr>
          <w:t xml:space="preserve">there are some categorical variables that have unbalanced distributions, thus </w:t>
        </w:r>
      </w:ins>
      <w:ins w:id="1203" w:author="QIANHUI LI" w:date="2019-11-05T21:13:00Z">
        <w:r w:rsidR="00EA58DF" w:rsidRPr="00554C49">
          <w:rPr>
            <w:rFonts w:ascii="Garamond" w:hAnsi="Garamond"/>
          </w:rPr>
          <w:t xml:space="preserve">it </w:t>
        </w:r>
      </w:ins>
      <w:ins w:id="1204" w:author="QIANHUI LI" w:date="2019-11-05T21:12:00Z">
        <w:r w:rsidR="00EA58DF" w:rsidRPr="00554C49">
          <w:rPr>
            <w:rFonts w:ascii="Garamond" w:hAnsi="Garamond"/>
          </w:rPr>
          <w:t xml:space="preserve">may perform worse than others. </w:t>
        </w:r>
      </w:ins>
      <w:ins w:id="1205" w:author="QIANHUI LI" w:date="2019-11-06T22:00:00Z">
        <w:r w:rsidRPr="00554C49">
          <w:rPr>
            <w:rFonts w:ascii="Garamond" w:hAnsi="Garamond"/>
          </w:rPr>
          <w:t xml:space="preserve">The reason of the Neural Network’s failure </w:t>
        </w:r>
      </w:ins>
      <w:ins w:id="1206" w:author="QIANHUI LI" w:date="2019-11-22T01:37:00Z">
        <w:r w:rsidR="007D51C9">
          <w:rPr>
            <w:rFonts w:ascii="Garamond" w:hAnsi="Garamond"/>
          </w:rPr>
          <w:t xml:space="preserve">in my case </w:t>
        </w:r>
      </w:ins>
      <w:ins w:id="1207" w:author="QIANHUI LI" w:date="2019-11-06T22:00:00Z">
        <w:r w:rsidRPr="00554C49">
          <w:rPr>
            <w:rFonts w:ascii="Garamond" w:hAnsi="Garamond"/>
          </w:rPr>
          <w:t>is unknown</w:t>
        </w:r>
      </w:ins>
      <w:ins w:id="1208" w:author="QIANHUI LI" w:date="2019-11-22T01:38:00Z">
        <w:r w:rsidR="007D51C9">
          <w:rPr>
            <w:rFonts w:ascii="Garamond" w:hAnsi="Garamond"/>
          </w:rPr>
          <w:t>,</w:t>
        </w:r>
      </w:ins>
      <w:ins w:id="1209" w:author="QIANHUI LI" w:date="2019-11-06T22:00:00Z">
        <w:r w:rsidRPr="00554C49">
          <w:rPr>
            <w:rFonts w:ascii="Garamond" w:hAnsi="Garamond"/>
          </w:rPr>
          <w:t xml:space="preserve"> </w:t>
        </w:r>
      </w:ins>
      <w:ins w:id="1210" w:author="QIANHUI LI" w:date="2019-11-22T01:38:00Z">
        <w:r w:rsidR="007D51C9">
          <w:rPr>
            <w:rFonts w:ascii="Garamond" w:hAnsi="Garamond"/>
          </w:rPr>
          <w:t>b</w:t>
        </w:r>
      </w:ins>
      <w:ins w:id="1211" w:author="QIANHUI LI" w:date="2019-11-06T22:00:00Z">
        <w:r w:rsidRPr="00554C49">
          <w:rPr>
            <w:rFonts w:ascii="Garamond" w:hAnsi="Garamond"/>
          </w:rPr>
          <w:t>ecause when it produces a probing solution, it does not give a clue as to why and how it works, thus it remains a blackspot. The Neural Networks requires data scaling and hence need to transform all the categorical variables into numerical variables, which increases its complexity of usage.</w:t>
        </w:r>
        <w:r w:rsidRPr="00554C49">
          <w:rPr>
            <w:rFonts w:ascii="Garamond" w:hAnsi="Garamond"/>
            <w:color w:val="C00000"/>
          </w:rPr>
          <w:t xml:space="preserve"> </w:t>
        </w:r>
      </w:ins>
      <w:ins w:id="1212" w:author="QIANHUI LI" w:date="2019-11-05T21:22:00Z">
        <w:r w:rsidR="006B3F52" w:rsidRPr="00554C49">
          <w:rPr>
            <w:rFonts w:ascii="Garamond" w:hAnsi="Garamond"/>
          </w:rPr>
          <w:t>As for Classification and Regression Tree, it</w:t>
        </w:r>
      </w:ins>
      <w:ins w:id="1213" w:author="QIANHUI LI" w:date="2019-11-06T21:59:00Z">
        <w:r w:rsidRPr="00554C49">
          <w:rPr>
            <w:rFonts w:ascii="Garamond" w:hAnsi="Garamond"/>
          </w:rPr>
          <w:t>s</w:t>
        </w:r>
      </w:ins>
      <w:ins w:id="1214" w:author="QIANHUI LI" w:date="2019-11-05T21:22:00Z">
        <w:r w:rsidR="006B3F52" w:rsidRPr="00554C49">
          <w:rPr>
            <w:rFonts w:ascii="Garamond" w:hAnsi="Garamond"/>
          </w:rPr>
          <w:t xml:space="preserve"> fail</w:t>
        </w:r>
      </w:ins>
      <w:ins w:id="1215" w:author="QIANHUI LI" w:date="2019-11-05T21:23:00Z">
        <w:r w:rsidR="006B3F52" w:rsidRPr="00554C49">
          <w:rPr>
            <w:rFonts w:ascii="Garamond" w:hAnsi="Garamond"/>
          </w:rPr>
          <w:t xml:space="preserve">ure </w:t>
        </w:r>
      </w:ins>
      <w:ins w:id="1216" w:author="QIANHUI LI" w:date="2019-11-22T01:38:00Z">
        <w:r w:rsidR="007D51C9">
          <w:rPr>
            <w:rFonts w:ascii="Garamond" w:hAnsi="Garamond"/>
          </w:rPr>
          <w:t xml:space="preserve">in my case </w:t>
        </w:r>
      </w:ins>
      <w:ins w:id="1217" w:author="QIANHUI LI" w:date="2019-11-05T21:23:00Z">
        <w:r w:rsidR="006B3F52" w:rsidRPr="00554C49">
          <w:rPr>
            <w:rFonts w:ascii="Garamond" w:hAnsi="Garamond"/>
          </w:rPr>
          <w:t xml:space="preserve">might due to </w:t>
        </w:r>
      </w:ins>
      <w:ins w:id="1218" w:author="QIANHUI LI" w:date="2019-11-05T21:22:00Z">
        <w:r w:rsidR="006B3F52" w:rsidRPr="00554C49">
          <w:rPr>
            <w:rFonts w:ascii="Garamond" w:hAnsi="Garamond"/>
          </w:rPr>
          <w:t>o</w:t>
        </w:r>
      </w:ins>
      <w:ins w:id="1219" w:author="QIANHUI LI" w:date="2019-11-05T21:23:00Z">
        <w:r w:rsidR="006B3F52" w:rsidRPr="00554C49">
          <w:rPr>
            <w:rFonts w:ascii="Garamond" w:hAnsi="Garamond"/>
          </w:rPr>
          <w:t>verfitting and unstableness</w:t>
        </w:r>
      </w:ins>
      <w:ins w:id="1220" w:author="QIANHUI LI" w:date="2019-11-05T21:24:00Z">
        <w:r w:rsidR="006B3F52" w:rsidRPr="00554C49">
          <w:rPr>
            <w:rFonts w:ascii="Garamond" w:hAnsi="Garamond"/>
          </w:rPr>
          <w:t xml:space="preserve">, and a small variation in data may result in a completely different tree. </w:t>
        </w:r>
      </w:ins>
      <w:del w:id="1221" w:author="QIANHUI LI" w:date="2019-11-04T19:20:00Z">
        <w:r w:rsidR="00CD50ED" w:rsidRPr="00554C49" w:rsidDel="00B830F8">
          <w:rPr>
            <w:rFonts w:ascii="Garamond" w:hAnsi="Garamond"/>
          </w:rPr>
          <w:delText>(</w:delText>
        </w:r>
        <w:r w:rsidR="00CD50ED" w:rsidRPr="00554C49" w:rsidDel="00B830F8">
          <w:rPr>
            <w:rFonts w:ascii="Garamond" w:hAnsi="Garamond"/>
            <w:color w:val="C00000"/>
          </w:rPr>
          <w:delText>Forget to include the casual inference tree prediction results-----)</w:delText>
        </w:r>
      </w:del>
    </w:p>
    <w:p w14:paraId="124F7333" w14:textId="4C77F37C" w:rsidR="00EE2083" w:rsidRPr="002B53C9" w:rsidRDefault="000D5655" w:rsidP="00E24C84">
      <w:pPr>
        <w:spacing w:line="360" w:lineRule="auto"/>
        <w:rPr>
          <w:rFonts w:ascii="Garamond" w:hAnsi="Garamond"/>
          <w:rPrChange w:id="1222" w:author="QIANHUI LI" w:date="2019-11-06T22:12:00Z">
            <w:rPr>
              <w:rFonts w:ascii="Garamond" w:hAnsi="Garamond"/>
              <w:b/>
              <w:bCs/>
            </w:rPr>
          </w:rPrChange>
        </w:rPr>
      </w:pPr>
      <w:ins w:id="1223" w:author="QIANHUI LI" w:date="2019-11-06T22:42:00Z">
        <w:r>
          <w:rPr>
            <w:rFonts w:ascii="Garamond" w:hAnsi="Garamond"/>
          </w:rPr>
          <w:tab/>
        </w:r>
      </w:ins>
      <w:ins w:id="1224" w:author="QIANHUI LI" w:date="2019-11-06T22:43:00Z">
        <w:r>
          <w:rPr>
            <w:rFonts w:ascii="Garamond" w:hAnsi="Garamond"/>
          </w:rPr>
          <w:t xml:space="preserve">It is interesting to see that for Logistic Regression, the </w:t>
        </w:r>
      </w:ins>
      <w:ins w:id="1225" w:author="QIANHUI LI" w:date="2019-11-06T22:44:00Z">
        <w:r>
          <w:rPr>
            <w:rFonts w:ascii="Garamond" w:hAnsi="Garamond"/>
          </w:rPr>
          <w:t>first two important variables are “</w:t>
        </w:r>
        <w:proofErr w:type="spellStart"/>
        <w:r>
          <w:rPr>
            <w:rFonts w:ascii="Garamond" w:hAnsi="Garamond"/>
          </w:rPr>
          <w:t>poutcomesucess</w:t>
        </w:r>
        <w:proofErr w:type="spellEnd"/>
        <w:r>
          <w:rPr>
            <w:rFonts w:ascii="Garamond" w:hAnsi="Garamond"/>
          </w:rPr>
          <w:t>” and “</w:t>
        </w:r>
        <w:proofErr w:type="spellStart"/>
        <w:r>
          <w:rPr>
            <w:rFonts w:ascii="Garamond" w:hAnsi="Garamond"/>
          </w:rPr>
          <w:t>nr.employed</w:t>
        </w:r>
        <w:proofErr w:type="spellEnd"/>
        <w:r>
          <w:rPr>
            <w:rFonts w:ascii="Garamond" w:hAnsi="Garamond"/>
          </w:rPr>
          <w:t>”; for Classification</w:t>
        </w:r>
      </w:ins>
      <w:ins w:id="1226" w:author="QIANHUI LI" w:date="2019-11-06T22:45:00Z">
        <w:r>
          <w:rPr>
            <w:rFonts w:ascii="Garamond" w:hAnsi="Garamond"/>
          </w:rPr>
          <w:t xml:space="preserve"> and Regression Tree, the most important two variables are “</w:t>
        </w:r>
        <w:proofErr w:type="spellStart"/>
        <w:r>
          <w:rPr>
            <w:rFonts w:ascii="Garamond" w:hAnsi="Garamond"/>
          </w:rPr>
          <w:t>pdays</w:t>
        </w:r>
        <w:proofErr w:type="spellEnd"/>
        <w:r>
          <w:rPr>
            <w:rFonts w:ascii="Garamond" w:hAnsi="Garamond"/>
          </w:rPr>
          <w:t>” and “</w:t>
        </w:r>
        <w:proofErr w:type="spellStart"/>
        <w:r>
          <w:rPr>
            <w:rFonts w:ascii="Garamond" w:hAnsi="Garamond"/>
          </w:rPr>
          <w:t>nr.employed</w:t>
        </w:r>
        <w:proofErr w:type="spellEnd"/>
        <w:r>
          <w:rPr>
            <w:rFonts w:ascii="Garamond" w:hAnsi="Garamond"/>
          </w:rPr>
          <w:t>”; for Random Forest, they are “</w:t>
        </w:r>
        <w:proofErr w:type="spellStart"/>
        <w:r>
          <w:rPr>
            <w:rFonts w:ascii="Garamond" w:hAnsi="Garamond"/>
          </w:rPr>
          <w:t>pdays</w:t>
        </w:r>
      </w:ins>
      <w:proofErr w:type="spellEnd"/>
      <w:ins w:id="1227" w:author="QIANHUI LI" w:date="2019-11-06T22:46:00Z">
        <w:r>
          <w:rPr>
            <w:rFonts w:ascii="Garamond" w:hAnsi="Garamond"/>
          </w:rPr>
          <w:t>” and “</w:t>
        </w:r>
        <w:proofErr w:type="spellStart"/>
        <w:r>
          <w:rPr>
            <w:rFonts w:ascii="Garamond" w:hAnsi="Garamond"/>
          </w:rPr>
          <w:t>nr.employed</w:t>
        </w:r>
        <w:proofErr w:type="spellEnd"/>
        <w:r>
          <w:rPr>
            <w:rFonts w:ascii="Garamond" w:hAnsi="Garamond"/>
          </w:rPr>
          <w:t xml:space="preserve">”; for Neural Networks, </w:t>
        </w:r>
      </w:ins>
      <w:ins w:id="1228" w:author="QIANHUI LI" w:date="2019-11-06T22:47:00Z">
        <w:r>
          <w:rPr>
            <w:rFonts w:ascii="Garamond" w:hAnsi="Garamond"/>
          </w:rPr>
          <w:t>“</w:t>
        </w:r>
        <w:proofErr w:type="spellStart"/>
        <w:r>
          <w:rPr>
            <w:rFonts w:ascii="Garamond" w:hAnsi="Garamond"/>
          </w:rPr>
          <w:t>nr.employed</w:t>
        </w:r>
        <w:proofErr w:type="spellEnd"/>
        <w:r>
          <w:rPr>
            <w:rFonts w:ascii="Garamond" w:hAnsi="Garamond"/>
          </w:rPr>
          <w:t xml:space="preserve">” is much higher than others. </w:t>
        </w:r>
      </w:ins>
      <w:ins w:id="1229" w:author="QIANHUI LI" w:date="2019-11-06T22:49:00Z">
        <w:r>
          <w:rPr>
            <w:rFonts w:ascii="Garamond" w:hAnsi="Garamond"/>
          </w:rPr>
          <w:t xml:space="preserve">We can see the commonly important variable </w:t>
        </w:r>
      </w:ins>
      <w:ins w:id="1230" w:author="QIANHUI LI" w:date="2019-11-06T22:50:00Z">
        <w:r>
          <w:rPr>
            <w:rFonts w:ascii="Garamond" w:hAnsi="Garamond"/>
          </w:rPr>
          <w:t xml:space="preserve">for all 4 methods </w:t>
        </w:r>
      </w:ins>
      <w:ins w:id="1231" w:author="QIANHUI LI" w:date="2019-11-06T22:49:00Z">
        <w:r>
          <w:rPr>
            <w:rFonts w:ascii="Garamond" w:hAnsi="Garamond"/>
          </w:rPr>
          <w:t>is “</w:t>
        </w:r>
        <w:proofErr w:type="spellStart"/>
        <w:r>
          <w:rPr>
            <w:rFonts w:ascii="Garamond" w:hAnsi="Garamond"/>
          </w:rPr>
          <w:t>nr.employed</w:t>
        </w:r>
        <w:proofErr w:type="spellEnd"/>
        <w:r>
          <w:rPr>
            <w:rFonts w:ascii="Garamond" w:hAnsi="Garamond"/>
          </w:rPr>
          <w:t xml:space="preserve">”. </w:t>
        </w:r>
      </w:ins>
      <w:ins w:id="1232" w:author="QIANHUI LI" w:date="2019-11-06T22:50:00Z">
        <w:r>
          <w:rPr>
            <w:rFonts w:ascii="Garamond" w:hAnsi="Garamond"/>
          </w:rPr>
          <w:t>The “</w:t>
        </w:r>
        <w:proofErr w:type="spellStart"/>
        <w:r>
          <w:rPr>
            <w:rFonts w:ascii="Garamond" w:hAnsi="Garamond"/>
          </w:rPr>
          <w:t>pdays</w:t>
        </w:r>
        <w:proofErr w:type="spellEnd"/>
        <w:r>
          <w:rPr>
            <w:rFonts w:ascii="Garamond" w:hAnsi="Garamond"/>
          </w:rPr>
          <w:t xml:space="preserve">” ranks the first both in Random </w:t>
        </w:r>
      </w:ins>
      <w:ins w:id="1233" w:author="QIANHUI LI" w:date="2019-11-06T22:51:00Z">
        <w:r>
          <w:rPr>
            <w:rFonts w:ascii="Garamond" w:hAnsi="Garamond"/>
          </w:rPr>
          <w:t xml:space="preserve">Forest and </w:t>
        </w:r>
        <w:r w:rsidR="00FB1EC8">
          <w:rPr>
            <w:rFonts w:ascii="Garamond" w:hAnsi="Garamond"/>
          </w:rPr>
          <w:t>Classification and Regression Tree, and not in the rest maybe because</w:t>
        </w:r>
      </w:ins>
      <w:ins w:id="1234" w:author="QIANHUI LI" w:date="2019-11-06T22:47:00Z">
        <w:r>
          <w:rPr>
            <w:rFonts w:ascii="Garamond" w:hAnsi="Garamond"/>
          </w:rPr>
          <w:t xml:space="preserve"> the feature s</w:t>
        </w:r>
      </w:ins>
      <w:ins w:id="1235" w:author="QIANHUI LI" w:date="2019-11-06T22:48:00Z">
        <w:r>
          <w:rPr>
            <w:rFonts w:ascii="Garamond" w:hAnsi="Garamond"/>
          </w:rPr>
          <w:t>election for Logistic Regression and Neural Networks does not include “</w:t>
        </w:r>
        <w:proofErr w:type="spellStart"/>
        <w:r>
          <w:rPr>
            <w:rFonts w:ascii="Garamond" w:hAnsi="Garamond"/>
          </w:rPr>
          <w:t>pdays</w:t>
        </w:r>
        <w:proofErr w:type="spellEnd"/>
        <w:r>
          <w:rPr>
            <w:rFonts w:ascii="Garamond" w:hAnsi="Garamond"/>
          </w:rPr>
          <w:t>”,</w:t>
        </w:r>
      </w:ins>
      <w:ins w:id="1236" w:author="QIANHUI LI" w:date="2019-11-22T01:31:00Z">
        <w:r w:rsidR="00A41DDC">
          <w:rPr>
            <w:rFonts w:ascii="Garamond" w:hAnsi="Garamond"/>
          </w:rPr>
          <w:t xml:space="preserve"> </w:t>
        </w:r>
      </w:ins>
      <w:ins w:id="1237" w:author="QIANHUI LI" w:date="2019-11-22T01:32:00Z">
        <w:r w:rsidR="00A41DDC">
          <w:rPr>
            <w:rFonts w:ascii="Garamond" w:hAnsi="Garamond"/>
          </w:rPr>
          <w:t>A</w:t>
        </w:r>
      </w:ins>
      <w:ins w:id="1238" w:author="QIANHUI LI" w:date="2019-11-22T01:33:00Z">
        <w:r w:rsidR="00A41DDC">
          <w:rPr>
            <w:rFonts w:ascii="Garamond" w:hAnsi="Garamond"/>
          </w:rPr>
          <w:t>fter referring all the models and with specific focus on Random Forest model, the</w:t>
        </w:r>
      </w:ins>
      <w:ins w:id="1239" w:author="QIANHUI LI" w:date="2019-11-06T22:52:00Z">
        <w:r w:rsidR="002F16B7">
          <w:rPr>
            <w:rFonts w:ascii="Garamond" w:hAnsi="Garamond"/>
          </w:rPr>
          <w:t xml:space="preserve"> final result </w:t>
        </w:r>
      </w:ins>
      <w:ins w:id="1240" w:author="QIANHUI LI" w:date="2019-11-22T01:34:00Z">
        <w:r w:rsidR="00A41DDC">
          <w:rPr>
            <w:rFonts w:ascii="Garamond" w:hAnsi="Garamond"/>
          </w:rPr>
          <w:t>suggests</w:t>
        </w:r>
      </w:ins>
      <w:ins w:id="1241" w:author="QIANHUI LI" w:date="2019-11-06T22:52:00Z">
        <w:r w:rsidR="002F16B7">
          <w:rPr>
            <w:rFonts w:ascii="Garamond" w:hAnsi="Garamond"/>
          </w:rPr>
          <w:t xml:space="preserve"> that “</w:t>
        </w:r>
        <w:proofErr w:type="spellStart"/>
        <w:r w:rsidR="002F16B7">
          <w:rPr>
            <w:rFonts w:ascii="Garamond" w:hAnsi="Garamond"/>
          </w:rPr>
          <w:t>nr.employed</w:t>
        </w:r>
        <w:proofErr w:type="spellEnd"/>
        <w:r w:rsidR="002F16B7">
          <w:rPr>
            <w:rFonts w:ascii="Garamond" w:hAnsi="Garamond"/>
          </w:rPr>
          <w:t xml:space="preserve">” </w:t>
        </w:r>
      </w:ins>
      <w:ins w:id="1242" w:author="QIANHUI LI" w:date="2019-11-21T23:15:00Z">
        <w:r w:rsidR="007954F6">
          <w:rPr>
            <w:rFonts w:ascii="Garamond" w:hAnsi="Garamond"/>
          </w:rPr>
          <w:t>and “</w:t>
        </w:r>
        <w:proofErr w:type="spellStart"/>
        <w:r w:rsidR="007954F6">
          <w:rPr>
            <w:rFonts w:ascii="Garamond" w:hAnsi="Garamond"/>
          </w:rPr>
          <w:t>pdays</w:t>
        </w:r>
        <w:proofErr w:type="spellEnd"/>
        <w:r w:rsidR="007954F6">
          <w:rPr>
            <w:rFonts w:ascii="Garamond" w:hAnsi="Garamond"/>
          </w:rPr>
          <w:t xml:space="preserve">” </w:t>
        </w:r>
      </w:ins>
      <w:ins w:id="1243" w:author="QIANHUI LI" w:date="2019-11-06T22:52:00Z">
        <w:r w:rsidR="002F16B7">
          <w:rPr>
            <w:rFonts w:ascii="Garamond" w:hAnsi="Garamond"/>
          </w:rPr>
          <w:t>play an</w:t>
        </w:r>
      </w:ins>
      <w:ins w:id="1244" w:author="QIANHUI LI" w:date="2019-11-06T22:54:00Z">
        <w:r w:rsidR="00C06EB8">
          <w:rPr>
            <w:rFonts w:ascii="Garamond" w:hAnsi="Garamond"/>
          </w:rPr>
          <w:t xml:space="preserve"> essential</w:t>
        </w:r>
      </w:ins>
      <w:ins w:id="1245" w:author="QIANHUI LI" w:date="2019-11-06T22:52:00Z">
        <w:r w:rsidR="002F16B7">
          <w:rPr>
            <w:rFonts w:ascii="Garamond" w:hAnsi="Garamond"/>
          </w:rPr>
          <w:t xml:space="preserve"> part in </w:t>
        </w:r>
      </w:ins>
      <w:ins w:id="1246" w:author="QIANHUI LI" w:date="2019-11-06T22:53:00Z">
        <w:r w:rsidR="002F16B7">
          <w:rPr>
            <w:rFonts w:ascii="Garamond" w:hAnsi="Garamond"/>
          </w:rPr>
          <w:t xml:space="preserve">affecting customers’ responses to bank direct marketing. </w:t>
        </w:r>
      </w:ins>
    </w:p>
    <w:p w14:paraId="0D031604" w14:textId="6995FD81" w:rsidR="00EE2DF2" w:rsidDel="00824946" w:rsidRDefault="00EE2DF2">
      <w:pPr>
        <w:spacing w:line="360" w:lineRule="auto"/>
        <w:rPr>
          <w:del w:id="1247" w:author="QIANHUI LI" w:date="2019-11-04T18:07:00Z"/>
          <w:rFonts w:ascii="Garamond" w:hAnsi="Garamond"/>
        </w:rPr>
      </w:pPr>
      <w:r w:rsidRPr="002B53C9">
        <w:rPr>
          <w:rFonts w:ascii="Garamond" w:hAnsi="Garamond"/>
          <w:rPrChange w:id="1248" w:author="QIANHUI LI" w:date="2019-11-06T22:12:00Z">
            <w:rPr>
              <w:rFonts w:ascii="Garamond" w:hAnsi="Garamond"/>
              <w:b/>
              <w:bCs/>
            </w:rPr>
          </w:rPrChange>
        </w:rPr>
        <w:lastRenderedPageBreak/>
        <w:tab/>
      </w:r>
      <w:ins w:id="1249" w:author="QIANHUI LI" w:date="2019-11-21T23:18:00Z">
        <w:r w:rsidR="007954F6" w:rsidRPr="007954F6">
          <w:rPr>
            <w:rFonts w:ascii="Garamond" w:hAnsi="Garamond"/>
          </w:rPr>
          <w:t>The number of days that passed by after the client was last contacted from a previous campaign</w:t>
        </w:r>
      </w:ins>
      <w:ins w:id="1250" w:author="QIANHUI LI" w:date="2019-11-21T23:21:00Z">
        <w:r w:rsidR="007954F6">
          <w:rPr>
            <w:rFonts w:ascii="Garamond" w:hAnsi="Garamond"/>
          </w:rPr>
          <w:t xml:space="preserve"> affects customers’ responses the most, and it measures</w:t>
        </w:r>
      </w:ins>
      <w:ins w:id="1251" w:author="QIANHUI LI" w:date="2019-11-21T23:22:00Z">
        <w:r w:rsidR="007954F6">
          <w:rPr>
            <w:rFonts w:ascii="Garamond" w:hAnsi="Garamond"/>
          </w:rPr>
          <w:t xml:space="preserve"> the frequency of </w:t>
        </w:r>
      </w:ins>
      <w:ins w:id="1252" w:author="QIANHUI LI" w:date="2019-11-21T23:23:00Z">
        <w:r w:rsidR="007954F6">
          <w:rPr>
            <w:rFonts w:ascii="Garamond" w:hAnsi="Garamond"/>
          </w:rPr>
          <w:t>phone contacting</w:t>
        </w:r>
      </w:ins>
      <w:ins w:id="1253" w:author="QIANHUI LI" w:date="2019-11-21T23:22:00Z">
        <w:r w:rsidR="007954F6">
          <w:rPr>
            <w:rFonts w:ascii="Garamond" w:hAnsi="Garamond"/>
          </w:rPr>
          <w:t xml:space="preserve">. </w:t>
        </w:r>
      </w:ins>
      <w:ins w:id="1254" w:author="QIANHUI LI" w:date="2019-11-21T23:18:00Z">
        <w:r w:rsidR="007954F6" w:rsidRPr="007954F6">
          <w:rPr>
            <w:rFonts w:ascii="Garamond" w:hAnsi="Garamond"/>
          </w:rPr>
          <w:t xml:space="preserve">It makes sense because whether the customer are willing to subscribe the term deposit can be largely influenced by the </w:t>
        </w:r>
      </w:ins>
      <w:ins w:id="1255" w:author="QIANHUI LI" w:date="2019-11-22T00:13:00Z">
        <w:r w:rsidR="00824946">
          <w:rPr>
            <w:rFonts w:ascii="Garamond" w:hAnsi="Garamond"/>
          </w:rPr>
          <w:t>intensity</w:t>
        </w:r>
      </w:ins>
      <w:ins w:id="1256" w:author="QIANHUI LI" w:date="2019-11-21T23:18:00Z">
        <w:r w:rsidR="007954F6" w:rsidRPr="007954F6">
          <w:rPr>
            <w:rFonts w:ascii="Garamond" w:hAnsi="Garamond"/>
          </w:rPr>
          <w:t xml:space="preserve"> </w:t>
        </w:r>
      </w:ins>
      <w:ins w:id="1257" w:author="QIANHUI LI" w:date="2019-11-22T00:13:00Z">
        <w:r w:rsidR="00824946">
          <w:rPr>
            <w:rFonts w:ascii="Garamond" w:hAnsi="Garamond"/>
          </w:rPr>
          <w:t>of the phone contacts from the bank</w:t>
        </w:r>
      </w:ins>
      <w:ins w:id="1258" w:author="QIANHUI LI" w:date="2019-11-21T23:18:00Z">
        <w:r w:rsidR="007954F6" w:rsidRPr="007954F6">
          <w:rPr>
            <w:rFonts w:ascii="Garamond" w:hAnsi="Garamond"/>
          </w:rPr>
          <w:t xml:space="preserve">. </w:t>
        </w:r>
      </w:ins>
      <w:ins w:id="1259" w:author="QIANHUI LI" w:date="2019-11-22T00:48:00Z">
        <w:r w:rsidR="006B5470">
          <w:rPr>
            <w:rFonts w:ascii="Garamond" w:hAnsi="Garamond"/>
          </w:rPr>
          <w:t xml:space="preserve">Figure 10. </w:t>
        </w:r>
        <w:r w:rsidR="006B5470" w:rsidRPr="006B5470">
          <w:rPr>
            <w:rFonts w:ascii="Garamond" w:hAnsi="Garamond"/>
          </w:rPr>
          <w:t>Relationship between Phone Contact Frequency &amp; Customers’ Responses</w:t>
        </w:r>
      </w:ins>
      <w:ins w:id="1260" w:author="QIANHUI LI" w:date="2019-11-22T00:49:00Z">
        <w:r w:rsidR="006B5470">
          <w:rPr>
            <w:rFonts w:ascii="Garamond" w:hAnsi="Garamond"/>
          </w:rPr>
          <w:t xml:space="preserve"> i</w:t>
        </w:r>
      </w:ins>
      <w:ins w:id="1261" w:author="QIANHUI LI" w:date="2019-11-22T00:50:00Z">
        <w:r w:rsidR="006B5470">
          <w:rPr>
            <w:rFonts w:ascii="Garamond" w:hAnsi="Garamond"/>
          </w:rPr>
          <w:t xml:space="preserve">llustrates that </w:t>
        </w:r>
      </w:ins>
      <w:ins w:id="1262" w:author="QIANHUI LI" w:date="2019-11-22T01:09:00Z">
        <w:r w:rsidR="00F95837">
          <w:rPr>
            <w:rFonts w:ascii="Garamond" w:hAnsi="Garamond"/>
          </w:rPr>
          <w:t>the probability of customers’ subscription is the highest</w:t>
        </w:r>
      </w:ins>
      <w:ins w:id="1263" w:author="QIANHUI LI" w:date="2019-11-22T01:10:00Z">
        <w:r w:rsidR="00F95837">
          <w:rPr>
            <w:rFonts w:ascii="Garamond" w:hAnsi="Garamond"/>
          </w:rPr>
          <w:t xml:space="preserve"> if 0 days passed by after the certain customer was last contacted</w:t>
        </w:r>
      </w:ins>
      <w:ins w:id="1264" w:author="QIANHUI LI" w:date="2019-11-22T01:12:00Z">
        <w:r w:rsidR="00F95837">
          <w:rPr>
            <w:rFonts w:ascii="Garamond" w:hAnsi="Garamond"/>
          </w:rPr>
          <w:t xml:space="preserve">. The second highest subscription probability point is </w:t>
        </w:r>
      </w:ins>
      <w:ins w:id="1265" w:author="QIANHUI LI" w:date="2019-11-22T01:13:00Z">
        <w:r w:rsidR="00F95837">
          <w:rPr>
            <w:rFonts w:ascii="Garamond" w:hAnsi="Garamond"/>
          </w:rPr>
          <w:t xml:space="preserve">that if 1 day passed by after the certain customer was last contacted. </w:t>
        </w:r>
      </w:ins>
      <w:ins w:id="1266" w:author="QIANHUI LI" w:date="2019-11-22T01:14:00Z">
        <w:r w:rsidR="00F95837">
          <w:rPr>
            <w:rFonts w:ascii="Garamond" w:hAnsi="Garamond"/>
          </w:rPr>
          <w:t>The lowest probability of subscription happens at aroun</w:t>
        </w:r>
      </w:ins>
      <w:ins w:id="1267" w:author="QIANHUI LI" w:date="2019-11-22T01:15:00Z">
        <w:r w:rsidR="00F95837">
          <w:rPr>
            <w:rFonts w:ascii="Garamond" w:hAnsi="Garamond"/>
          </w:rPr>
          <w:t xml:space="preserve">d half of a day passed by after the certain customer was last contacted. </w:t>
        </w:r>
      </w:ins>
      <w:ins w:id="1268" w:author="QIANHUI LI" w:date="2019-11-22T01:42:00Z">
        <w:r w:rsidR="00301A1C">
          <w:rPr>
            <w:rFonts w:ascii="Garamond" w:hAnsi="Garamond"/>
          </w:rPr>
          <w:t xml:space="preserve">The result suggests the bank should make phone contact with certain customer </w:t>
        </w:r>
      </w:ins>
      <w:ins w:id="1269" w:author="QIANHUI LI" w:date="2019-11-22T01:43:00Z">
        <w:r w:rsidR="00301A1C">
          <w:rPr>
            <w:rFonts w:ascii="Garamond" w:hAnsi="Garamond"/>
          </w:rPr>
          <w:t xml:space="preserve">again </w:t>
        </w:r>
      </w:ins>
      <w:ins w:id="1270" w:author="QIANHUI LI" w:date="2019-11-22T01:42:00Z">
        <w:r w:rsidR="00301A1C">
          <w:rPr>
            <w:rFonts w:ascii="Garamond" w:hAnsi="Garamond"/>
          </w:rPr>
          <w:t xml:space="preserve">at the same day </w:t>
        </w:r>
      </w:ins>
      <w:ins w:id="1271" w:author="QIANHUI LI" w:date="2019-11-22T01:43:00Z">
        <w:r w:rsidR="00301A1C">
          <w:rPr>
            <w:rFonts w:ascii="Garamond" w:hAnsi="Garamond"/>
          </w:rPr>
          <w:t xml:space="preserve">or one day after </w:t>
        </w:r>
      </w:ins>
      <w:ins w:id="1272" w:author="QIANHUI LI" w:date="2019-11-22T01:44:00Z">
        <w:r w:rsidR="00301A1C">
          <w:rPr>
            <w:rFonts w:ascii="Garamond" w:hAnsi="Garamond"/>
          </w:rPr>
          <w:t>the customer</w:t>
        </w:r>
      </w:ins>
      <w:ins w:id="1273" w:author="QIANHUI LI" w:date="2019-11-22T01:43:00Z">
        <w:r w:rsidR="00301A1C">
          <w:rPr>
            <w:rFonts w:ascii="Garamond" w:hAnsi="Garamond"/>
          </w:rPr>
          <w:t xml:space="preserve"> was last contacted. </w:t>
        </w:r>
      </w:ins>
      <w:ins w:id="1274" w:author="QIANHUI LI" w:date="2019-11-22T01:16:00Z">
        <w:r w:rsidR="00F95837">
          <w:rPr>
            <w:rFonts w:ascii="Garamond" w:hAnsi="Garamond"/>
          </w:rPr>
          <w:t>T</w:t>
        </w:r>
      </w:ins>
      <w:ins w:id="1275" w:author="QIANHUI LI" w:date="2019-11-21T23:18:00Z">
        <w:r w:rsidR="007954F6" w:rsidRPr="007954F6">
          <w:rPr>
            <w:rFonts w:ascii="Garamond" w:hAnsi="Garamond"/>
          </w:rPr>
          <w:t xml:space="preserve">he second important </w:t>
        </w:r>
      </w:ins>
      <w:ins w:id="1276" w:author="QIANHUI LI" w:date="2019-11-21T23:24:00Z">
        <w:r w:rsidR="00067668">
          <w:rPr>
            <w:rFonts w:ascii="Garamond" w:hAnsi="Garamond"/>
          </w:rPr>
          <w:t xml:space="preserve">factor is </w:t>
        </w:r>
      </w:ins>
      <w:ins w:id="1277" w:author="QIANHUI LI" w:date="2019-11-21T23:18:00Z">
        <w:r w:rsidR="007954F6" w:rsidRPr="007954F6">
          <w:rPr>
            <w:rFonts w:ascii="Garamond" w:hAnsi="Garamond"/>
          </w:rPr>
          <w:t>the number of employees of direct marketing</w:t>
        </w:r>
      </w:ins>
      <w:ins w:id="1278" w:author="QIANHUI LI" w:date="2019-11-21T23:23:00Z">
        <w:r w:rsidR="007954F6">
          <w:rPr>
            <w:rFonts w:ascii="Garamond" w:hAnsi="Garamond"/>
          </w:rPr>
          <w:t>, and it measures the size of direct marketing department.</w:t>
        </w:r>
      </w:ins>
      <w:ins w:id="1279" w:author="QIANHUI LI" w:date="2019-11-21T23:18:00Z">
        <w:r w:rsidR="007954F6" w:rsidRPr="007954F6">
          <w:rPr>
            <w:rFonts w:ascii="Garamond" w:hAnsi="Garamond"/>
          </w:rPr>
          <w:t xml:space="preserve"> </w:t>
        </w:r>
      </w:ins>
      <w:ins w:id="1280" w:author="QIANHUI LI" w:date="2019-11-22T00:41:00Z">
        <w:r w:rsidR="002335CE">
          <w:rPr>
            <w:rFonts w:ascii="Garamond" w:hAnsi="Garamond"/>
          </w:rPr>
          <w:t>Figure 11.</w:t>
        </w:r>
        <w:r w:rsidR="002335CE" w:rsidRPr="002335CE">
          <w:rPr>
            <w:rFonts w:ascii="Garamond" w:hAnsi="Garamond"/>
          </w:rPr>
          <w:t xml:space="preserve"> </w:t>
        </w:r>
        <w:r w:rsidR="002335CE">
          <w:rPr>
            <w:rFonts w:ascii="Garamond" w:hAnsi="Garamond"/>
          </w:rPr>
          <w:t>Relationship between Size of Direct Marketing Department &amp; Customers’ Responses</w:t>
        </w:r>
        <w:r w:rsidR="002335CE" w:rsidRPr="007954F6">
          <w:rPr>
            <w:rFonts w:ascii="Garamond" w:hAnsi="Garamond"/>
          </w:rPr>
          <w:t xml:space="preserve"> </w:t>
        </w:r>
        <w:r w:rsidR="002335CE">
          <w:rPr>
            <w:rFonts w:ascii="Garamond" w:hAnsi="Garamond"/>
          </w:rPr>
          <w:t>suggests that on av</w:t>
        </w:r>
      </w:ins>
      <w:ins w:id="1281" w:author="QIANHUI LI" w:date="2019-11-22T00:42:00Z">
        <w:r w:rsidR="002335CE">
          <w:rPr>
            <w:rFonts w:ascii="Garamond" w:hAnsi="Garamond"/>
          </w:rPr>
          <w:t>erage, the bigger the size of direct marketing department, t</w:t>
        </w:r>
      </w:ins>
      <w:ins w:id="1282" w:author="QIANHUI LI" w:date="2019-11-22T00:43:00Z">
        <w:r w:rsidR="002335CE">
          <w:rPr>
            <w:rFonts w:ascii="Garamond" w:hAnsi="Garamond"/>
          </w:rPr>
          <w:t xml:space="preserve">he </w:t>
        </w:r>
      </w:ins>
      <w:ins w:id="1283" w:author="QIANHUI LI" w:date="2019-11-22T00:44:00Z">
        <w:r w:rsidR="002335CE">
          <w:rPr>
            <w:rFonts w:ascii="Garamond" w:hAnsi="Garamond"/>
          </w:rPr>
          <w:t xml:space="preserve">higher the probability that the customers will subscribe bank’s </w:t>
        </w:r>
      </w:ins>
      <w:ins w:id="1284" w:author="QIANHUI LI" w:date="2019-11-22T00:45:00Z">
        <w:r w:rsidR="002335CE">
          <w:rPr>
            <w:rFonts w:ascii="Garamond" w:hAnsi="Garamond"/>
          </w:rPr>
          <w:t xml:space="preserve">offer. However, after the size of direct marketing </w:t>
        </w:r>
      </w:ins>
      <w:ins w:id="1285" w:author="QIANHUI LI" w:date="2019-11-22T00:46:00Z">
        <w:r w:rsidR="002335CE">
          <w:rPr>
            <w:rFonts w:ascii="Garamond" w:hAnsi="Garamond"/>
          </w:rPr>
          <w:t>department employees reaches about 5,200, the probability of customers’ sub</w:t>
        </w:r>
      </w:ins>
      <w:ins w:id="1286" w:author="QIANHUI LI" w:date="2019-11-22T00:47:00Z">
        <w:r w:rsidR="002335CE">
          <w:rPr>
            <w:rFonts w:ascii="Garamond" w:hAnsi="Garamond"/>
          </w:rPr>
          <w:t xml:space="preserve">scription will decrease. </w:t>
        </w:r>
      </w:ins>
      <w:ins w:id="1287" w:author="QIANHUI LI" w:date="2019-11-22T01:16:00Z">
        <w:r w:rsidR="00F95837">
          <w:rPr>
            <w:rFonts w:ascii="Garamond" w:hAnsi="Garamond"/>
          </w:rPr>
          <w:t xml:space="preserve">The lowest probability of customers’ subscription happens when the size of direct marketing department </w:t>
        </w:r>
      </w:ins>
      <w:ins w:id="1288" w:author="QIANHUI LI" w:date="2019-11-22T01:17:00Z">
        <w:r w:rsidR="00F95837">
          <w:rPr>
            <w:rFonts w:ascii="Garamond" w:hAnsi="Garamond"/>
          </w:rPr>
          <w:t xml:space="preserve">employees is around 5,010. </w:t>
        </w:r>
      </w:ins>
      <w:ins w:id="1289" w:author="QIANHUI LI" w:date="2019-11-22T00:47:00Z">
        <w:r w:rsidR="002335CE">
          <w:rPr>
            <w:rFonts w:ascii="Garamond" w:hAnsi="Garamond"/>
          </w:rPr>
          <w:t xml:space="preserve">Hence the optimal size of the bank’s direct marketing department is 5,200 employees. </w:t>
        </w:r>
      </w:ins>
      <w:ins w:id="1290" w:author="QIANHUI LI" w:date="2019-11-22T01:45:00Z">
        <w:r w:rsidR="0009283E">
          <w:rPr>
            <w:rFonts w:ascii="Garamond" w:hAnsi="Garamond"/>
          </w:rPr>
          <w:t>Even though those two partial dependence plots do not give</w:t>
        </w:r>
      </w:ins>
      <w:ins w:id="1291" w:author="QIANHUI LI" w:date="2019-11-22T01:46:00Z">
        <w:r w:rsidR="0009283E">
          <w:rPr>
            <w:rFonts w:ascii="Garamond" w:hAnsi="Garamond"/>
          </w:rPr>
          <w:t xml:space="preserve"> specific relationship between the predictors and customers’ responses, </w:t>
        </w:r>
      </w:ins>
      <w:ins w:id="1292" w:author="QIANHUI LI" w:date="2019-11-22T01:47:00Z">
        <w:r w:rsidR="0009283E">
          <w:rPr>
            <w:rFonts w:ascii="Garamond" w:hAnsi="Garamond"/>
          </w:rPr>
          <w:t xml:space="preserve">they provide us with </w:t>
        </w:r>
      </w:ins>
      <w:ins w:id="1293" w:author="QIANHUI LI" w:date="2019-11-22T01:50:00Z">
        <w:r w:rsidR="0009283E">
          <w:rPr>
            <w:rFonts w:ascii="Garamond" w:hAnsi="Garamond"/>
          </w:rPr>
          <w:t xml:space="preserve">useful </w:t>
        </w:r>
      </w:ins>
      <w:ins w:id="1294" w:author="QIANHUI LI" w:date="2019-11-22T01:47:00Z">
        <w:r w:rsidR="0009283E">
          <w:rPr>
            <w:rFonts w:ascii="Garamond" w:hAnsi="Garamond"/>
          </w:rPr>
          <w:t xml:space="preserve">information about the optimal </w:t>
        </w:r>
      </w:ins>
      <w:ins w:id="1295" w:author="QIANHUI LI" w:date="2019-11-22T01:48:00Z">
        <w:r w:rsidR="0009283E">
          <w:rPr>
            <w:rFonts w:ascii="Garamond" w:hAnsi="Garamond"/>
          </w:rPr>
          <w:t xml:space="preserve">and worst </w:t>
        </w:r>
      </w:ins>
      <w:ins w:id="1296" w:author="QIANHUI LI" w:date="2019-11-22T01:49:00Z">
        <w:r w:rsidR="0009283E">
          <w:rPr>
            <w:rFonts w:ascii="Garamond" w:hAnsi="Garamond"/>
          </w:rPr>
          <w:t xml:space="preserve">circumstances of </w:t>
        </w:r>
      </w:ins>
      <w:ins w:id="1297" w:author="QIANHUI LI" w:date="2019-11-22T01:50:00Z">
        <w:r w:rsidR="0009283E">
          <w:rPr>
            <w:rFonts w:ascii="Garamond" w:hAnsi="Garamond"/>
          </w:rPr>
          <w:t xml:space="preserve">the probability of </w:t>
        </w:r>
      </w:ins>
      <w:ins w:id="1298" w:author="QIANHUI LI" w:date="2019-11-22T01:49:00Z">
        <w:r w:rsidR="0009283E">
          <w:rPr>
            <w:rFonts w:ascii="Garamond" w:hAnsi="Garamond"/>
          </w:rPr>
          <w:t xml:space="preserve">customers’ </w:t>
        </w:r>
      </w:ins>
      <w:ins w:id="1299" w:author="QIANHUI LI" w:date="2019-11-22T01:50:00Z">
        <w:r w:rsidR="0009283E">
          <w:rPr>
            <w:rFonts w:ascii="Garamond" w:hAnsi="Garamond"/>
          </w:rPr>
          <w:t>subscription</w:t>
        </w:r>
      </w:ins>
      <w:ins w:id="1300" w:author="QIANHUI LI" w:date="2019-11-22T01:51:00Z">
        <w:r w:rsidR="0009283E">
          <w:rPr>
            <w:rFonts w:ascii="Garamond" w:hAnsi="Garamond"/>
          </w:rPr>
          <w:t>.</w:t>
        </w:r>
      </w:ins>
      <w:bookmarkStart w:id="1301" w:name="_GoBack"/>
      <w:bookmarkEnd w:id="1301"/>
      <w:del w:id="1302" w:author="QIANHUI LI" w:date="2019-11-04T18:07:00Z">
        <w:r w:rsidRPr="002B53C9" w:rsidDel="00CA62C6">
          <w:rPr>
            <w:rFonts w:ascii="Garamond" w:hAnsi="Garamond"/>
            <w:rPrChange w:id="1303" w:author="QIANHUI LI" w:date="2019-11-06T22:12:00Z">
              <w:rPr>
                <w:rFonts w:ascii="Garamond" w:hAnsi="Garamond"/>
                <w:b/>
                <w:bCs/>
              </w:rPr>
            </w:rPrChange>
          </w:rPr>
          <w:delText>4.5. Casual inference</w:delText>
        </w:r>
      </w:del>
    </w:p>
    <w:p w14:paraId="4AC52839" w14:textId="77777777" w:rsidR="00824946" w:rsidRDefault="00824946">
      <w:pPr>
        <w:spacing w:line="360" w:lineRule="auto"/>
        <w:rPr>
          <w:ins w:id="1304" w:author="QIANHUI LI" w:date="2019-11-22T00:17:00Z"/>
          <w:rFonts w:ascii="Garamond" w:hAnsi="Garamond"/>
        </w:rPr>
      </w:pPr>
    </w:p>
    <w:p w14:paraId="1A558D0A" w14:textId="14FF4540" w:rsidR="00824946" w:rsidRDefault="00824946" w:rsidP="003F2C88">
      <w:pPr>
        <w:spacing w:line="360" w:lineRule="auto"/>
        <w:jc w:val="center"/>
        <w:rPr>
          <w:ins w:id="1305" w:author="QIANHUI LI" w:date="2019-11-22T00:17:00Z"/>
          <w:rFonts w:ascii="Garamond" w:hAnsi="Garamond"/>
        </w:rPr>
        <w:pPrChange w:id="1306" w:author="QIANHUI LI" w:date="2019-11-22T00:19:00Z">
          <w:pPr>
            <w:spacing w:line="360" w:lineRule="auto"/>
          </w:pPr>
        </w:pPrChange>
      </w:pPr>
      <w:ins w:id="1307" w:author="QIANHUI LI" w:date="2019-11-22T00:17:00Z">
        <w:r>
          <w:rPr>
            <w:rFonts w:ascii="Garamond" w:hAnsi="Garamond"/>
          </w:rPr>
          <w:t>Figure</w:t>
        </w:r>
      </w:ins>
      <w:ins w:id="1308" w:author="QIANHUI LI" w:date="2019-11-22T00:18:00Z">
        <w:r>
          <w:rPr>
            <w:rFonts w:ascii="Garamond" w:hAnsi="Garamond"/>
          </w:rPr>
          <w:t xml:space="preserve"> 10. Relationship between </w:t>
        </w:r>
      </w:ins>
      <w:ins w:id="1309" w:author="QIANHUI LI" w:date="2019-11-22T00:20:00Z">
        <w:r w:rsidR="003F2C88">
          <w:rPr>
            <w:rFonts w:ascii="Garamond" w:hAnsi="Garamond"/>
          </w:rPr>
          <w:t>P</w:t>
        </w:r>
      </w:ins>
      <w:ins w:id="1310" w:author="QIANHUI LI" w:date="2019-11-22T00:18:00Z">
        <w:r>
          <w:rPr>
            <w:rFonts w:ascii="Garamond" w:hAnsi="Garamond"/>
          </w:rPr>
          <w:t xml:space="preserve">hone </w:t>
        </w:r>
      </w:ins>
      <w:ins w:id="1311" w:author="QIANHUI LI" w:date="2019-11-22T00:20:00Z">
        <w:r w:rsidR="003F2C88">
          <w:rPr>
            <w:rFonts w:ascii="Garamond" w:hAnsi="Garamond"/>
          </w:rPr>
          <w:t>C</w:t>
        </w:r>
      </w:ins>
      <w:ins w:id="1312" w:author="QIANHUI LI" w:date="2019-11-22T00:18:00Z">
        <w:r>
          <w:rPr>
            <w:rFonts w:ascii="Garamond" w:hAnsi="Garamond"/>
          </w:rPr>
          <w:t xml:space="preserve">ontact </w:t>
        </w:r>
      </w:ins>
      <w:ins w:id="1313" w:author="QIANHUI LI" w:date="2019-11-22T00:20:00Z">
        <w:r w:rsidR="003F2C88">
          <w:rPr>
            <w:rFonts w:ascii="Garamond" w:hAnsi="Garamond"/>
          </w:rPr>
          <w:t>F</w:t>
        </w:r>
      </w:ins>
      <w:ins w:id="1314" w:author="QIANHUI LI" w:date="2019-11-22T00:18:00Z">
        <w:r>
          <w:rPr>
            <w:rFonts w:ascii="Garamond" w:hAnsi="Garamond"/>
          </w:rPr>
          <w:t xml:space="preserve">requency </w:t>
        </w:r>
      </w:ins>
      <w:ins w:id="1315" w:author="QIANHUI LI" w:date="2019-11-22T00:20:00Z">
        <w:r w:rsidR="003F2C88">
          <w:rPr>
            <w:rFonts w:ascii="Garamond" w:hAnsi="Garamond"/>
          </w:rPr>
          <w:t>&amp;</w:t>
        </w:r>
      </w:ins>
      <w:ins w:id="1316" w:author="QIANHUI LI" w:date="2019-11-22T00:18:00Z">
        <w:r>
          <w:rPr>
            <w:rFonts w:ascii="Garamond" w:hAnsi="Garamond"/>
          </w:rPr>
          <w:t xml:space="preserve"> </w:t>
        </w:r>
      </w:ins>
      <w:ins w:id="1317" w:author="QIANHUI LI" w:date="2019-11-22T00:20:00Z">
        <w:r w:rsidR="003F2C88">
          <w:rPr>
            <w:rFonts w:ascii="Garamond" w:hAnsi="Garamond"/>
          </w:rPr>
          <w:t>C</w:t>
        </w:r>
      </w:ins>
      <w:ins w:id="1318" w:author="QIANHUI LI" w:date="2019-11-22T00:18:00Z">
        <w:r>
          <w:rPr>
            <w:rFonts w:ascii="Garamond" w:hAnsi="Garamond"/>
          </w:rPr>
          <w:t xml:space="preserve">ustomers’ </w:t>
        </w:r>
      </w:ins>
      <w:ins w:id="1319" w:author="QIANHUI LI" w:date="2019-11-22T00:20:00Z">
        <w:r w:rsidR="003F2C88">
          <w:rPr>
            <w:rFonts w:ascii="Garamond" w:hAnsi="Garamond"/>
          </w:rPr>
          <w:t>R</w:t>
        </w:r>
      </w:ins>
      <w:ins w:id="1320" w:author="QIANHUI LI" w:date="2019-11-22T00:18:00Z">
        <w:r>
          <w:rPr>
            <w:rFonts w:ascii="Garamond" w:hAnsi="Garamond"/>
          </w:rPr>
          <w:t>esponses</w:t>
        </w:r>
      </w:ins>
    </w:p>
    <w:p w14:paraId="5840F191" w14:textId="3427B8B2" w:rsidR="00824946" w:rsidRDefault="00824946" w:rsidP="0041729D">
      <w:pPr>
        <w:spacing w:line="360" w:lineRule="auto"/>
        <w:jc w:val="center"/>
        <w:rPr>
          <w:ins w:id="1321" w:author="QIANHUI LI" w:date="2019-11-22T00:18:00Z"/>
          <w:rFonts w:ascii="Garamond" w:hAnsi="Garamond"/>
        </w:rPr>
        <w:pPrChange w:id="1322" w:author="QIANHUI LI" w:date="2019-11-22T01:18:00Z">
          <w:pPr>
            <w:spacing w:line="360" w:lineRule="auto"/>
          </w:pPr>
        </w:pPrChange>
      </w:pPr>
      <w:ins w:id="1323" w:author="QIANHUI LI" w:date="2019-11-22T00:17:00Z">
        <w:r w:rsidRPr="0092417D">
          <w:rPr>
            <w:rFonts w:ascii="Garamond" w:hAnsi="Garamond"/>
          </w:rPr>
          <w:drawing>
            <wp:inline distT="0" distB="0" distL="0" distR="0" wp14:anchorId="475E3121" wp14:editId="0127AD16">
              <wp:extent cx="3307404" cy="1772425"/>
              <wp:effectExtent l="0" t="0" r="0" b="571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459" t="5315" r="2298" b="3364"/>
                      <a:stretch/>
                    </pic:blipFill>
                    <pic:spPr bwMode="auto">
                      <a:xfrm>
                        <a:off x="0" y="0"/>
                        <a:ext cx="3310882" cy="1774289"/>
                      </a:xfrm>
                      <a:prstGeom prst="rect">
                        <a:avLst/>
                      </a:prstGeom>
                      <a:ln>
                        <a:noFill/>
                      </a:ln>
                      <a:extLst>
                        <a:ext uri="{53640926-AAD7-44D8-BBD7-CCE9431645EC}">
                          <a14:shadowObscured xmlns:a14="http://schemas.microsoft.com/office/drawing/2010/main"/>
                        </a:ext>
                      </a:extLst>
                    </pic:spPr>
                  </pic:pic>
                </a:graphicData>
              </a:graphic>
            </wp:inline>
          </w:drawing>
        </w:r>
      </w:ins>
    </w:p>
    <w:p w14:paraId="275B768E" w14:textId="7ADFE665" w:rsidR="00824946" w:rsidRDefault="00824946">
      <w:pPr>
        <w:spacing w:line="360" w:lineRule="auto"/>
        <w:rPr>
          <w:ins w:id="1324" w:author="QIANHUI LI" w:date="2019-11-22T00:18:00Z"/>
          <w:rFonts w:ascii="Garamond" w:hAnsi="Garamond"/>
        </w:rPr>
      </w:pPr>
    </w:p>
    <w:p w14:paraId="7A96B576" w14:textId="4D1604CC" w:rsidR="00824946" w:rsidRDefault="003F2C88" w:rsidP="003F2C88">
      <w:pPr>
        <w:spacing w:line="360" w:lineRule="auto"/>
        <w:jc w:val="center"/>
        <w:rPr>
          <w:ins w:id="1325" w:author="QIANHUI LI" w:date="2019-11-22T00:14:00Z"/>
          <w:rFonts w:ascii="Garamond" w:hAnsi="Garamond"/>
        </w:rPr>
        <w:pPrChange w:id="1326" w:author="QIANHUI LI" w:date="2019-11-22T00:19:00Z">
          <w:pPr>
            <w:spacing w:line="360" w:lineRule="auto"/>
          </w:pPr>
        </w:pPrChange>
      </w:pPr>
      <w:ins w:id="1327" w:author="QIANHUI LI" w:date="2019-11-22T00:18:00Z">
        <w:r>
          <w:rPr>
            <w:rFonts w:ascii="Garamond" w:hAnsi="Garamond"/>
          </w:rPr>
          <w:t>Fig</w:t>
        </w:r>
      </w:ins>
      <w:ins w:id="1328" w:author="QIANHUI LI" w:date="2019-11-22T00:19:00Z">
        <w:r>
          <w:rPr>
            <w:rFonts w:ascii="Garamond" w:hAnsi="Garamond"/>
          </w:rPr>
          <w:t xml:space="preserve">ure 11. Relationship between </w:t>
        </w:r>
      </w:ins>
      <w:ins w:id="1329" w:author="QIANHUI LI" w:date="2019-11-22T00:20:00Z">
        <w:r>
          <w:rPr>
            <w:rFonts w:ascii="Garamond" w:hAnsi="Garamond"/>
          </w:rPr>
          <w:t>S</w:t>
        </w:r>
      </w:ins>
      <w:ins w:id="1330" w:author="QIANHUI LI" w:date="2019-11-22T00:19:00Z">
        <w:r>
          <w:rPr>
            <w:rFonts w:ascii="Garamond" w:hAnsi="Garamond"/>
          </w:rPr>
          <w:t xml:space="preserve">ize of </w:t>
        </w:r>
      </w:ins>
      <w:ins w:id="1331" w:author="QIANHUI LI" w:date="2019-11-22T00:20:00Z">
        <w:r>
          <w:rPr>
            <w:rFonts w:ascii="Garamond" w:hAnsi="Garamond"/>
          </w:rPr>
          <w:t>D</w:t>
        </w:r>
      </w:ins>
      <w:ins w:id="1332" w:author="QIANHUI LI" w:date="2019-11-22T00:19:00Z">
        <w:r>
          <w:rPr>
            <w:rFonts w:ascii="Garamond" w:hAnsi="Garamond"/>
          </w:rPr>
          <w:t xml:space="preserve">irect </w:t>
        </w:r>
      </w:ins>
      <w:ins w:id="1333" w:author="QIANHUI LI" w:date="2019-11-22T00:20:00Z">
        <w:r>
          <w:rPr>
            <w:rFonts w:ascii="Garamond" w:hAnsi="Garamond"/>
          </w:rPr>
          <w:t>M</w:t>
        </w:r>
      </w:ins>
      <w:ins w:id="1334" w:author="QIANHUI LI" w:date="2019-11-22T00:19:00Z">
        <w:r>
          <w:rPr>
            <w:rFonts w:ascii="Garamond" w:hAnsi="Garamond"/>
          </w:rPr>
          <w:t xml:space="preserve">arketing </w:t>
        </w:r>
      </w:ins>
      <w:ins w:id="1335" w:author="QIANHUI LI" w:date="2019-11-22T00:20:00Z">
        <w:r>
          <w:rPr>
            <w:rFonts w:ascii="Garamond" w:hAnsi="Garamond"/>
          </w:rPr>
          <w:t>D</w:t>
        </w:r>
      </w:ins>
      <w:ins w:id="1336" w:author="QIANHUI LI" w:date="2019-11-22T00:19:00Z">
        <w:r>
          <w:rPr>
            <w:rFonts w:ascii="Garamond" w:hAnsi="Garamond"/>
          </w:rPr>
          <w:t xml:space="preserve">epartment </w:t>
        </w:r>
      </w:ins>
      <w:ins w:id="1337" w:author="QIANHUI LI" w:date="2019-11-22T00:20:00Z">
        <w:r>
          <w:rPr>
            <w:rFonts w:ascii="Garamond" w:hAnsi="Garamond"/>
          </w:rPr>
          <w:t>&amp;</w:t>
        </w:r>
      </w:ins>
      <w:ins w:id="1338" w:author="QIANHUI LI" w:date="2019-11-22T00:19:00Z">
        <w:r>
          <w:rPr>
            <w:rFonts w:ascii="Garamond" w:hAnsi="Garamond"/>
          </w:rPr>
          <w:t xml:space="preserve"> </w:t>
        </w:r>
      </w:ins>
      <w:ins w:id="1339" w:author="QIANHUI LI" w:date="2019-11-22T00:20:00Z">
        <w:r>
          <w:rPr>
            <w:rFonts w:ascii="Garamond" w:hAnsi="Garamond"/>
          </w:rPr>
          <w:t>C</w:t>
        </w:r>
      </w:ins>
      <w:ins w:id="1340" w:author="QIANHUI LI" w:date="2019-11-22T00:19:00Z">
        <w:r>
          <w:rPr>
            <w:rFonts w:ascii="Garamond" w:hAnsi="Garamond"/>
          </w:rPr>
          <w:t xml:space="preserve">ustomers’ </w:t>
        </w:r>
      </w:ins>
      <w:ins w:id="1341" w:author="QIANHUI LI" w:date="2019-11-22T00:20:00Z">
        <w:r>
          <w:rPr>
            <w:rFonts w:ascii="Garamond" w:hAnsi="Garamond"/>
          </w:rPr>
          <w:t>R</w:t>
        </w:r>
      </w:ins>
      <w:ins w:id="1342" w:author="QIANHUI LI" w:date="2019-11-22T00:19:00Z">
        <w:r>
          <w:rPr>
            <w:rFonts w:ascii="Garamond" w:hAnsi="Garamond"/>
          </w:rPr>
          <w:t>esponses</w:t>
        </w:r>
      </w:ins>
    </w:p>
    <w:p w14:paraId="28AF8619" w14:textId="438AAF2A" w:rsidR="0092417D" w:rsidRDefault="0092417D" w:rsidP="0041729D">
      <w:pPr>
        <w:spacing w:line="360" w:lineRule="auto"/>
        <w:jc w:val="center"/>
        <w:rPr>
          <w:ins w:id="1343" w:author="QIANHUI LI" w:date="2019-11-22T00:12:00Z"/>
          <w:rFonts w:ascii="Garamond" w:hAnsi="Garamond"/>
        </w:rPr>
        <w:pPrChange w:id="1344" w:author="QIANHUI LI" w:date="2019-11-22T01:18:00Z">
          <w:pPr>
            <w:spacing w:line="360" w:lineRule="auto"/>
          </w:pPr>
        </w:pPrChange>
      </w:pPr>
      <w:ins w:id="1345" w:author="QIANHUI LI" w:date="2019-11-22T00:12:00Z">
        <w:r w:rsidRPr="0092417D">
          <w:rPr>
            <w:rFonts w:ascii="Garamond" w:hAnsi="Garamond"/>
          </w:rPr>
          <w:lastRenderedPageBreak/>
          <w:drawing>
            <wp:inline distT="0" distB="0" distL="0" distR="0" wp14:anchorId="1BD20488" wp14:editId="31B26960">
              <wp:extent cx="3482502" cy="1843167"/>
              <wp:effectExtent l="0" t="0" r="0" b="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460" t="6253" r="2444" b="3696"/>
                      <a:stretch/>
                    </pic:blipFill>
                    <pic:spPr bwMode="auto">
                      <a:xfrm>
                        <a:off x="0" y="0"/>
                        <a:ext cx="3492131" cy="1848263"/>
                      </a:xfrm>
                      <a:prstGeom prst="rect">
                        <a:avLst/>
                      </a:prstGeom>
                      <a:ln>
                        <a:noFill/>
                      </a:ln>
                      <a:extLst>
                        <a:ext uri="{53640926-AAD7-44D8-BBD7-CCE9431645EC}">
                          <a14:shadowObscured xmlns:a14="http://schemas.microsoft.com/office/drawing/2010/main"/>
                        </a:ext>
                      </a:extLst>
                    </pic:spPr>
                  </pic:pic>
                </a:graphicData>
              </a:graphic>
            </wp:inline>
          </w:drawing>
        </w:r>
      </w:ins>
    </w:p>
    <w:p w14:paraId="3A6EC1FD" w14:textId="40E3A9A2" w:rsidR="0092417D" w:rsidRPr="002B53C9" w:rsidRDefault="0092417D">
      <w:pPr>
        <w:spacing w:line="360" w:lineRule="auto"/>
        <w:rPr>
          <w:ins w:id="1346" w:author="QIANHUI LI" w:date="2019-11-22T00:12:00Z"/>
          <w:rFonts w:ascii="Garamond" w:hAnsi="Garamond"/>
          <w:rPrChange w:id="1347" w:author="QIANHUI LI" w:date="2019-11-06T22:12:00Z">
            <w:rPr>
              <w:ins w:id="1348" w:author="QIANHUI LI" w:date="2019-11-22T00:12:00Z"/>
              <w:rFonts w:ascii="Garamond" w:hAnsi="Garamond"/>
              <w:b/>
              <w:bCs/>
            </w:rPr>
          </w:rPrChange>
        </w:rPr>
      </w:pPr>
    </w:p>
    <w:p w14:paraId="4A704A8E" w14:textId="774DB15D" w:rsidR="00EE2DF2" w:rsidRPr="002B53C9" w:rsidDel="00CA62C6" w:rsidRDefault="006829DF">
      <w:pPr>
        <w:spacing w:line="360" w:lineRule="auto"/>
        <w:rPr>
          <w:del w:id="1349" w:author="QIANHUI LI" w:date="2019-11-04T18:07:00Z"/>
          <w:rFonts w:ascii="Garamond" w:hAnsi="Garamond"/>
          <w:rPrChange w:id="1350" w:author="QIANHUI LI" w:date="2019-11-06T22:12:00Z">
            <w:rPr>
              <w:del w:id="1351" w:author="QIANHUI LI" w:date="2019-11-04T18:07:00Z"/>
              <w:rFonts w:ascii="Garamond" w:hAnsi="Garamond"/>
              <w:b/>
              <w:bCs/>
            </w:rPr>
          </w:rPrChange>
        </w:rPr>
      </w:pPr>
      <w:commentRangeStart w:id="1352"/>
      <w:del w:id="1353" w:author="QIANHUI LI" w:date="2019-11-04T18:07:00Z">
        <w:r w:rsidRPr="002B53C9" w:rsidDel="00CA62C6">
          <w:rPr>
            <w:rFonts w:ascii="Garamond" w:hAnsi="Garamond"/>
            <w:rPrChange w:id="1354" w:author="QIANHUI LI" w:date="2019-11-06T22:12:00Z">
              <w:rPr>
                <w:rFonts w:ascii="Garamond" w:hAnsi="Garamond"/>
                <w:b/>
                <w:bCs/>
              </w:rPr>
            </w:rPrChange>
          </w:rPr>
          <w:delText>4.5.1. CIT</w:delText>
        </w:r>
        <w:commentRangeEnd w:id="1352"/>
        <w:r w:rsidR="008701FF" w:rsidRPr="002B53C9" w:rsidDel="00CA62C6">
          <w:rPr>
            <w:rStyle w:val="CommentReference"/>
            <w:rFonts w:ascii="Garamond" w:hAnsi="Garamond"/>
            <w:sz w:val="24"/>
            <w:szCs w:val="24"/>
            <w:rPrChange w:id="1355" w:author="QIANHUI LI" w:date="2019-11-06T22:12:00Z">
              <w:rPr>
                <w:rStyle w:val="CommentReference"/>
              </w:rPr>
            </w:rPrChange>
          </w:rPr>
          <w:commentReference w:id="1352"/>
        </w:r>
      </w:del>
    </w:p>
    <w:p w14:paraId="50E8FEC7" w14:textId="0BA03C95" w:rsidR="00732F30" w:rsidRPr="00554C49" w:rsidDel="00CA62C6" w:rsidRDefault="00732F30">
      <w:pPr>
        <w:spacing w:line="360" w:lineRule="auto"/>
        <w:rPr>
          <w:del w:id="1356" w:author="QIANHUI LI" w:date="2019-11-04T18:07:00Z"/>
          <w:rFonts w:ascii="Garamond" w:hAnsi="Garamond"/>
        </w:rPr>
      </w:pPr>
      <w:del w:id="1357" w:author="QIANHUI LI" w:date="2019-11-04T18:07:00Z">
        <w:r w:rsidRPr="00554C49" w:rsidDel="00CA62C6">
          <w:rPr>
            <w:rFonts w:ascii="Garamond" w:hAnsi="Garamond"/>
          </w:rPr>
          <w:tab/>
        </w:r>
        <w:r w:rsidR="002A2E30" w:rsidRPr="00554C49" w:rsidDel="00CA62C6">
          <w:rPr>
            <w:rFonts w:ascii="Garamond" w:hAnsi="Garamond"/>
          </w:rPr>
          <w:delText xml:space="preserve">CIT solves the problems of CART, including overfitting, selection bias towards the covariates, interpretation difficulties, no concept of statistical significance in terms of variable selection. CIT does unbiased variable selection, and it structured differently from trees partitioned with exhaustive search procedures </w:delText>
        </w:r>
        <w:r w:rsidR="002A2E30" w:rsidRPr="00554C49" w:rsidDel="00CA62C6">
          <w:rPr>
            <w:rFonts w:ascii="Garamond" w:hAnsi="Garamond"/>
            <w:color w:val="C00000"/>
          </w:rPr>
          <w:delText>(</w:delText>
        </w:r>
        <w:r w:rsidR="00E23C6B" w:rsidRPr="00554C49" w:rsidDel="00CA62C6">
          <w:rPr>
            <w:rFonts w:ascii="Garamond" w:hAnsi="Garamond"/>
            <w:color w:val="C00000"/>
          </w:rPr>
          <w:delText>Needs further knowledge and investigation</w:delText>
        </w:r>
        <w:r w:rsidR="002A2E30" w:rsidRPr="00554C49" w:rsidDel="00CA62C6">
          <w:rPr>
            <w:rFonts w:ascii="Garamond" w:hAnsi="Garamond"/>
            <w:color w:val="C00000"/>
          </w:rPr>
          <w:delText>------</w:delText>
        </w:r>
        <w:r w:rsidR="00E23C6B" w:rsidRPr="00554C49" w:rsidDel="00CA62C6">
          <w:rPr>
            <w:rFonts w:ascii="Garamond" w:hAnsi="Garamond"/>
            <w:color w:val="C00000"/>
          </w:rPr>
          <w:delText>Maybe ask Shledon</w:delText>
        </w:r>
        <w:r w:rsidR="002A2E30" w:rsidRPr="00554C49" w:rsidDel="00CA62C6">
          <w:rPr>
            <w:rFonts w:ascii="Garamond" w:hAnsi="Garamond"/>
            <w:color w:val="C00000"/>
          </w:rPr>
          <w:delText>).</w:delText>
        </w:r>
      </w:del>
    </w:p>
    <w:p w14:paraId="1583064A" w14:textId="04810405" w:rsidR="00D41D67" w:rsidRPr="002B53C9" w:rsidDel="00CA62C6" w:rsidRDefault="006829DF">
      <w:pPr>
        <w:spacing w:line="360" w:lineRule="auto"/>
        <w:rPr>
          <w:del w:id="1358" w:author="QIANHUI LI" w:date="2019-11-04T18:07:00Z"/>
          <w:rFonts w:ascii="Garamond" w:hAnsi="Garamond"/>
          <w:rPrChange w:id="1359" w:author="QIANHUI LI" w:date="2019-11-06T22:12:00Z">
            <w:rPr>
              <w:del w:id="1360" w:author="QIANHUI LI" w:date="2019-11-04T18:07:00Z"/>
              <w:rFonts w:ascii="Garamond" w:hAnsi="Garamond"/>
              <w:b/>
              <w:bCs/>
            </w:rPr>
          </w:rPrChange>
        </w:rPr>
      </w:pPr>
      <w:commentRangeStart w:id="1361"/>
      <w:del w:id="1362" w:author="QIANHUI LI" w:date="2019-11-04T18:07:00Z">
        <w:r w:rsidRPr="002B53C9" w:rsidDel="00CA62C6">
          <w:rPr>
            <w:rFonts w:ascii="Garamond" w:hAnsi="Garamond"/>
            <w:noProof/>
            <w:rPrChange w:id="1363" w:author="QIANHUI LI" w:date="2019-11-06T22:12:00Z">
              <w:rPr>
                <w:rFonts w:ascii="Garamond" w:hAnsi="Garamond"/>
                <w:b/>
                <w:bCs/>
                <w:noProof/>
              </w:rPr>
            </w:rPrChange>
          </w:rPr>
          <w:drawing>
            <wp:inline distT="0" distB="0" distL="0" distR="0" wp14:anchorId="576A9EED" wp14:editId="305FD5FF">
              <wp:extent cx="5274644" cy="439553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tree_mode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9461" cy="4399551"/>
                      </a:xfrm>
                      <a:prstGeom prst="rect">
                        <a:avLst/>
                      </a:prstGeom>
                    </pic:spPr>
                  </pic:pic>
                </a:graphicData>
              </a:graphic>
            </wp:inline>
          </w:drawing>
        </w:r>
        <w:commentRangeEnd w:id="1361"/>
        <w:r w:rsidR="008701FF" w:rsidRPr="002B53C9" w:rsidDel="00CA62C6">
          <w:rPr>
            <w:rStyle w:val="CommentReference"/>
            <w:rFonts w:ascii="Garamond" w:hAnsi="Garamond"/>
            <w:sz w:val="24"/>
            <w:szCs w:val="24"/>
            <w:rPrChange w:id="1364" w:author="QIANHUI LI" w:date="2019-11-06T22:12:00Z">
              <w:rPr>
                <w:rStyle w:val="CommentReference"/>
              </w:rPr>
            </w:rPrChange>
          </w:rPr>
          <w:commentReference w:id="1361"/>
        </w:r>
      </w:del>
    </w:p>
    <w:p w14:paraId="5E95113C" w14:textId="116220FD" w:rsidR="00D41D67" w:rsidRPr="002B53C9" w:rsidDel="00CA62C6" w:rsidRDefault="00D41D67">
      <w:pPr>
        <w:spacing w:line="360" w:lineRule="auto"/>
        <w:rPr>
          <w:del w:id="1365" w:author="QIANHUI LI" w:date="2019-11-04T18:07:00Z"/>
          <w:rFonts w:ascii="Garamond" w:hAnsi="Garamond"/>
          <w:color w:val="C00000"/>
          <w:rPrChange w:id="1366" w:author="QIANHUI LI" w:date="2019-11-06T22:12:00Z">
            <w:rPr>
              <w:del w:id="1367" w:author="QIANHUI LI" w:date="2019-11-04T18:07:00Z"/>
              <w:rFonts w:ascii="Garamond" w:hAnsi="Garamond"/>
              <w:b/>
              <w:bCs/>
              <w:color w:val="C00000"/>
            </w:rPr>
          </w:rPrChange>
        </w:rPr>
      </w:pPr>
      <w:del w:id="1368" w:author="QIANHUI LI" w:date="2019-11-04T18:07:00Z">
        <w:r w:rsidRPr="002B53C9" w:rsidDel="00CA62C6">
          <w:rPr>
            <w:rFonts w:ascii="Garamond" w:hAnsi="Garamond"/>
            <w:rPrChange w:id="1369" w:author="QIANHUI LI" w:date="2019-11-06T22:12:00Z">
              <w:rPr>
                <w:rFonts w:ascii="Garamond" w:hAnsi="Garamond"/>
                <w:b/>
                <w:bCs/>
              </w:rPr>
            </w:rPrChange>
          </w:rPr>
          <w:delText>4.5.2 Logistic regression</w:delText>
        </w:r>
        <w:r w:rsidR="00E26E79" w:rsidRPr="002B53C9" w:rsidDel="00CA62C6">
          <w:rPr>
            <w:rFonts w:ascii="Garamond" w:hAnsi="Garamond"/>
            <w:rPrChange w:id="1370" w:author="QIANHUI LI" w:date="2019-11-06T22:12:00Z">
              <w:rPr>
                <w:rFonts w:ascii="Garamond" w:hAnsi="Garamond"/>
                <w:b/>
                <w:bCs/>
              </w:rPr>
            </w:rPrChange>
          </w:rPr>
          <w:delText>(</w:delText>
        </w:r>
        <w:r w:rsidR="00E26E79" w:rsidRPr="002B53C9" w:rsidDel="00CA62C6">
          <w:rPr>
            <w:rFonts w:ascii="Garamond" w:hAnsi="Garamond"/>
            <w:color w:val="C00000"/>
            <w:rPrChange w:id="1371" w:author="QIANHUI LI" w:date="2019-11-06T22:12:00Z">
              <w:rPr>
                <w:rFonts w:ascii="Garamond" w:hAnsi="Garamond"/>
                <w:b/>
                <w:bCs/>
                <w:color w:val="C00000"/>
              </w:rPr>
            </w:rPrChange>
          </w:rPr>
          <w:delText>Needs further investigation for significance test Wald?)</w:delText>
        </w:r>
      </w:del>
    </w:p>
    <w:p w14:paraId="17C30829" w14:textId="5AA12DC3" w:rsidR="00133416" w:rsidRPr="00554C49" w:rsidDel="00CA62C6" w:rsidRDefault="00133416">
      <w:pPr>
        <w:spacing w:line="360" w:lineRule="auto"/>
        <w:rPr>
          <w:del w:id="1372" w:author="QIANHUI LI" w:date="2019-11-04T18:07:00Z"/>
          <w:rFonts w:ascii="Garamond" w:hAnsi="Garamond"/>
        </w:rPr>
      </w:pPr>
      <w:del w:id="1373" w:author="QIANHUI LI" w:date="2019-11-04T18:07:00Z">
        <w:r w:rsidRPr="002B53C9" w:rsidDel="00CA62C6">
          <w:rPr>
            <w:rFonts w:ascii="Garamond" w:hAnsi="Garamond"/>
            <w:rPrChange w:id="1374" w:author="QIANHUI LI" w:date="2019-11-06T22:12:00Z">
              <w:rPr>
                <w:rFonts w:ascii="Garamond" w:hAnsi="Garamond"/>
                <w:b/>
                <w:bCs/>
              </w:rPr>
            </w:rPrChange>
          </w:rPr>
          <w:tab/>
        </w:r>
        <w:r w:rsidRPr="00554C49" w:rsidDel="00CA62C6">
          <w:rPr>
            <w:rFonts w:ascii="Garamond" w:hAnsi="Garamond"/>
          </w:rPr>
          <w:delText xml:space="preserve">In order to analyze casual inference, the test of significance of each covariate is in real need, and thus I conducted a </w:delText>
        </w:r>
        <w:r w:rsidR="00E2564D" w:rsidRPr="00554C49" w:rsidDel="00CA62C6">
          <w:rPr>
            <w:rFonts w:ascii="Garamond" w:hAnsi="Garamond"/>
          </w:rPr>
          <w:delText>likelihood ratio test</w:delText>
        </w:r>
        <w:r w:rsidRPr="00554C49" w:rsidDel="00CA62C6">
          <w:rPr>
            <w:rFonts w:ascii="Garamond" w:hAnsi="Garamond"/>
          </w:rPr>
          <w:delText xml:space="preserve">. The test </w:delText>
        </w:r>
        <w:r w:rsidR="00E2564D" w:rsidRPr="00554C49" w:rsidDel="00CA62C6">
          <w:rPr>
            <w:rFonts w:ascii="Garamond" w:hAnsi="Garamond"/>
          </w:rPr>
          <w:delText xml:space="preserve">uses chi-squared distribution to calculate p-values, and </w:delText>
        </w:r>
        <w:r w:rsidRPr="00554C49" w:rsidDel="00CA62C6">
          <w:rPr>
            <w:rFonts w:ascii="Garamond" w:hAnsi="Garamond"/>
          </w:rPr>
          <w:delText>adds one predictor at a time and compares nested models with increasing complexity against the full model sequentially</w:delText>
        </w:r>
        <w:r w:rsidR="00E2564D" w:rsidRPr="00554C49" w:rsidDel="00CA62C6">
          <w:rPr>
            <w:rFonts w:ascii="Garamond" w:hAnsi="Garamond"/>
          </w:rPr>
          <w:delText xml:space="preserve">. The Table---. below shows that </w:delText>
        </w:r>
        <w:commentRangeStart w:id="1375"/>
        <w:r w:rsidR="00E2564D" w:rsidRPr="00554C49" w:rsidDel="00CA62C6">
          <w:rPr>
            <w:rFonts w:ascii="Garamond" w:hAnsi="Garamond"/>
          </w:rPr>
          <w:delText>age, job, marital, education, default, contact, month, day_of_week, pdays, poutcome, emp.var.rate, cons.conf.idx, euribor3m, nr.employed are significant</w:delText>
        </w:r>
        <w:commentRangeEnd w:id="1375"/>
        <w:r w:rsidR="008701FF" w:rsidRPr="002B53C9" w:rsidDel="00CA62C6">
          <w:rPr>
            <w:rStyle w:val="CommentReference"/>
            <w:rFonts w:ascii="Garamond" w:hAnsi="Garamond"/>
            <w:sz w:val="24"/>
            <w:szCs w:val="24"/>
            <w:rPrChange w:id="1376" w:author="QIANHUI LI" w:date="2019-11-06T22:12:00Z">
              <w:rPr>
                <w:rStyle w:val="CommentReference"/>
              </w:rPr>
            </w:rPrChange>
          </w:rPr>
          <w:commentReference w:id="1375"/>
        </w:r>
        <w:r w:rsidR="00E2564D" w:rsidRPr="00554C49" w:rsidDel="00CA62C6">
          <w:rPr>
            <w:rFonts w:ascii="Garamond" w:hAnsi="Garamond"/>
          </w:rPr>
          <w:delText xml:space="preserve">. We should consider </w:delText>
        </w:r>
      </w:del>
    </w:p>
    <w:p w14:paraId="301CCCCF" w14:textId="7465818E" w:rsidR="00D41D67" w:rsidRPr="002B53C9" w:rsidRDefault="00D41D67">
      <w:pPr>
        <w:spacing w:line="360" w:lineRule="auto"/>
        <w:rPr>
          <w:rFonts w:ascii="Garamond" w:hAnsi="Garamond"/>
          <w:rPrChange w:id="1377" w:author="QIANHUI LI" w:date="2019-11-06T22:12:00Z">
            <w:rPr>
              <w:rFonts w:ascii="Garamond" w:hAnsi="Garamond"/>
              <w:b/>
              <w:bCs/>
            </w:rPr>
          </w:rPrChange>
        </w:rPr>
        <w:pPrChange w:id="1378" w:author="QIANHUI LI" w:date="2019-11-04T18:07:00Z">
          <w:pPr>
            <w:spacing w:line="360" w:lineRule="auto"/>
            <w:jc w:val="center"/>
          </w:pPr>
        </w:pPrChange>
      </w:pPr>
      <w:del w:id="1379" w:author="QIANHUI LI" w:date="2019-11-04T18:07:00Z">
        <w:r w:rsidRPr="002B53C9" w:rsidDel="00CA62C6">
          <w:rPr>
            <w:rFonts w:ascii="Garamond" w:hAnsi="Garamond"/>
            <w:noProof/>
            <w:rPrChange w:id="1380" w:author="QIANHUI LI" w:date="2019-11-06T22:12:00Z">
              <w:rPr>
                <w:rFonts w:ascii="Garamond" w:hAnsi="Garamond"/>
                <w:b/>
                <w:bCs/>
                <w:noProof/>
              </w:rPr>
            </w:rPrChange>
          </w:rPr>
          <w:drawing>
            <wp:inline distT="0" distB="0" distL="0" distR="0" wp14:anchorId="21D067DE" wp14:editId="532D77A7">
              <wp:extent cx="3669116" cy="4476307"/>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0-16 at 21.34.07.png"/>
                      <pic:cNvPicPr/>
                    </pic:nvPicPr>
                    <pic:blipFill rotWithShape="1">
                      <a:blip r:embed="rId29" cstate="print">
                        <a:extLst>
                          <a:ext uri="{28A0092B-C50C-407E-A947-70E740481C1C}">
                            <a14:useLocalDpi xmlns:a14="http://schemas.microsoft.com/office/drawing/2010/main" val="0"/>
                          </a:ext>
                        </a:extLst>
                      </a:blip>
                      <a:srcRect t="1040" r="2315"/>
                      <a:stretch/>
                    </pic:blipFill>
                    <pic:spPr bwMode="auto">
                      <a:xfrm>
                        <a:off x="0" y="0"/>
                        <a:ext cx="3733936" cy="4555387"/>
                      </a:xfrm>
                      <a:prstGeom prst="rect">
                        <a:avLst/>
                      </a:prstGeom>
                      <a:ln>
                        <a:noFill/>
                      </a:ln>
                      <a:extLst>
                        <a:ext uri="{53640926-AAD7-44D8-BBD7-CCE9431645EC}">
                          <a14:shadowObscured xmlns:a14="http://schemas.microsoft.com/office/drawing/2010/main"/>
                        </a:ext>
                      </a:extLst>
                    </pic:spPr>
                  </pic:pic>
                </a:graphicData>
              </a:graphic>
            </wp:inline>
          </w:drawing>
        </w:r>
      </w:del>
    </w:p>
    <w:p w14:paraId="5BE9F8B7" w14:textId="01AAC17F" w:rsidR="00E206C6" w:rsidRPr="002B53C9" w:rsidDel="00FB468F" w:rsidRDefault="00E206C6" w:rsidP="00133416">
      <w:pPr>
        <w:spacing w:line="360" w:lineRule="auto"/>
        <w:rPr>
          <w:del w:id="1381" w:author="QIANHUI LI" w:date="2019-10-23T18:37:00Z"/>
          <w:rFonts w:ascii="Garamond" w:hAnsi="Garamond"/>
          <w:rPrChange w:id="1382" w:author="QIANHUI LI" w:date="2019-11-06T22:12:00Z">
            <w:rPr>
              <w:del w:id="1383" w:author="QIANHUI LI" w:date="2019-10-23T18:37:00Z"/>
              <w:rFonts w:ascii="Garamond" w:hAnsi="Garamond"/>
              <w:b/>
              <w:bCs/>
            </w:rPr>
          </w:rPrChange>
        </w:rPr>
      </w:pPr>
    </w:p>
    <w:p w14:paraId="39F76450" w14:textId="15E707E2" w:rsidR="00690AB6" w:rsidRPr="002B53C9" w:rsidDel="00FB468F" w:rsidRDefault="00690AB6" w:rsidP="00E24C84">
      <w:pPr>
        <w:spacing w:line="360" w:lineRule="auto"/>
        <w:rPr>
          <w:del w:id="1384" w:author="QIANHUI LI" w:date="2019-10-23T18:37:00Z"/>
          <w:rFonts w:ascii="Garamond" w:hAnsi="Garamond"/>
          <w:color w:val="C00000"/>
          <w:rPrChange w:id="1385" w:author="QIANHUI LI" w:date="2019-11-06T22:12:00Z">
            <w:rPr>
              <w:del w:id="1386" w:author="QIANHUI LI" w:date="2019-10-23T18:37:00Z"/>
              <w:rFonts w:ascii="Garamond" w:hAnsi="Garamond"/>
              <w:b/>
              <w:bCs/>
              <w:color w:val="C00000"/>
            </w:rPr>
          </w:rPrChange>
        </w:rPr>
      </w:pPr>
      <w:del w:id="1387" w:author="QIANHUI LI" w:date="2019-10-23T18:37:00Z">
        <w:r w:rsidRPr="002B53C9" w:rsidDel="00FB468F">
          <w:rPr>
            <w:rFonts w:ascii="Garamond" w:hAnsi="Garamond"/>
            <w:rPrChange w:id="1388" w:author="QIANHUI LI" w:date="2019-11-06T22:12:00Z">
              <w:rPr>
                <w:rFonts w:ascii="Garamond" w:hAnsi="Garamond"/>
                <w:b/>
                <w:bCs/>
              </w:rPr>
            </w:rPrChange>
          </w:rPr>
          <w:delText xml:space="preserve">4.5.3. </w:delText>
        </w:r>
        <w:commentRangeStart w:id="1389"/>
        <w:r w:rsidR="00D82ACE" w:rsidRPr="002B53C9" w:rsidDel="00FB468F">
          <w:rPr>
            <w:rFonts w:ascii="Garamond" w:hAnsi="Garamond"/>
            <w:rPrChange w:id="1390" w:author="QIANHUI LI" w:date="2019-11-06T22:12:00Z">
              <w:rPr>
                <w:rFonts w:ascii="Garamond" w:hAnsi="Garamond"/>
                <w:b/>
                <w:bCs/>
              </w:rPr>
            </w:rPrChange>
          </w:rPr>
          <w:delText xml:space="preserve">Deep </w:delText>
        </w:r>
        <w:r w:rsidRPr="002B53C9" w:rsidDel="00FB468F">
          <w:rPr>
            <w:rFonts w:ascii="Garamond" w:hAnsi="Garamond"/>
            <w:rPrChange w:id="1391" w:author="QIANHUI LI" w:date="2019-11-06T22:12:00Z">
              <w:rPr>
                <w:rFonts w:ascii="Garamond" w:hAnsi="Garamond"/>
                <w:b/>
                <w:bCs/>
              </w:rPr>
            </w:rPrChange>
          </w:rPr>
          <w:delText>IV</w:delText>
        </w:r>
        <w:commentRangeEnd w:id="1389"/>
        <w:r w:rsidR="008701FF" w:rsidRPr="002B53C9" w:rsidDel="00FB468F">
          <w:rPr>
            <w:rStyle w:val="CommentReference"/>
            <w:rFonts w:ascii="Garamond" w:hAnsi="Garamond"/>
            <w:sz w:val="24"/>
            <w:szCs w:val="24"/>
            <w:rPrChange w:id="1392" w:author="QIANHUI LI" w:date="2019-11-06T22:12:00Z">
              <w:rPr>
                <w:rStyle w:val="CommentReference"/>
              </w:rPr>
            </w:rPrChange>
          </w:rPr>
          <w:commentReference w:id="1389"/>
        </w:r>
        <w:r w:rsidR="007D79CB" w:rsidRPr="002B53C9" w:rsidDel="00FB468F">
          <w:rPr>
            <w:rFonts w:ascii="Garamond" w:hAnsi="Garamond"/>
            <w:rPrChange w:id="1393" w:author="QIANHUI LI" w:date="2019-11-06T22:12:00Z">
              <w:rPr>
                <w:rFonts w:ascii="Garamond" w:hAnsi="Garamond"/>
                <w:b/>
                <w:bCs/>
              </w:rPr>
            </w:rPrChange>
          </w:rPr>
          <w:delText>(</w:delText>
        </w:r>
        <w:r w:rsidR="00E26E79" w:rsidRPr="002B53C9" w:rsidDel="00FB468F">
          <w:rPr>
            <w:rFonts w:ascii="Garamond" w:hAnsi="Garamond"/>
            <w:color w:val="C00000"/>
            <w:rPrChange w:id="1394" w:author="QIANHUI LI" w:date="2019-11-06T22:12:00Z">
              <w:rPr>
                <w:rFonts w:ascii="Garamond" w:hAnsi="Garamond"/>
                <w:b/>
                <w:bCs/>
                <w:color w:val="C00000"/>
              </w:rPr>
            </w:rPrChange>
          </w:rPr>
          <w:delText>Not familiar with this concept,</w:delText>
        </w:r>
        <w:r w:rsidR="00E26E79" w:rsidRPr="002B53C9" w:rsidDel="00FB468F">
          <w:rPr>
            <w:rFonts w:ascii="Garamond" w:hAnsi="Garamond"/>
            <w:rPrChange w:id="1395" w:author="QIANHUI LI" w:date="2019-11-06T22:12:00Z">
              <w:rPr>
                <w:rFonts w:ascii="Garamond" w:hAnsi="Garamond"/>
                <w:b/>
                <w:bCs/>
              </w:rPr>
            </w:rPrChange>
          </w:rPr>
          <w:delText xml:space="preserve"> </w:delText>
        </w:r>
        <w:r w:rsidR="00E26E79" w:rsidRPr="002B53C9" w:rsidDel="00FB468F">
          <w:rPr>
            <w:rFonts w:ascii="Garamond" w:hAnsi="Garamond"/>
            <w:color w:val="C00000"/>
            <w:rPrChange w:id="1396" w:author="QIANHUI LI" w:date="2019-11-06T22:12:00Z">
              <w:rPr>
                <w:rFonts w:ascii="Garamond" w:hAnsi="Garamond"/>
                <w:b/>
                <w:bCs/>
                <w:color w:val="C00000"/>
              </w:rPr>
            </w:rPrChange>
          </w:rPr>
          <w:delText xml:space="preserve">prepare </w:delText>
        </w:r>
        <w:r w:rsidR="007D79CB" w:rsidRPr="002B53C9" w:rsidDel="00FB468F">
          <w:rPr>
            <w:rFonts w:ascii="Garamond" w:hAnsi="Garamond"/>
            <w:color w:val="C00000"/>
            <w:rPrChange w:id="1397" w:author="QIANHUI LI" w:date="2019-11-06T22:12:00Z">
              <w:rPr>
                <w:rFonts w:ascii="Garamond" w:hAnsi="Garamond"/>
                <w:b/>
                <w:bCs/>
                <w:color w:val="C00000"/>
              </w:rPr>
            </w:rPrChange>
          </w:rPr>
          <w:delText>to ask Sheldon)</w:delText>
        </w:r>
      </w:del>
    </w:p>
    <w:p w14:paraId="167CC702" w14:textId="20D86BB7" w:rsidR="005A6710" w:rsidRPr="002B53C9" w:rsidRDefault="005A6710" w:rsidP="00E24C84">
      <w:pPr>
        <w:spacing w:line="360" w:lineRule="auto"/>
        <w:rPr>
          <w:rFonts w:ascii="Garamond" w:hAnsi="Garamond"/>
          <w:color w:val="C00000"/>
          <w:rPrChange w:id="1398" w:author="QIANHUI LI" w:date="2019-11-06T22:12:00Z">
            <w:rPr>
              <w:rFonts w:ascii="Garamond" w:hAnsi="Garamond"/>
              <w:b/>
              <w:bCs/>
              <w:color w:val="C00000"/>
            </w:rPr>
          </w:rPrChange>
        </w:rPr>
      </w:pPr>
    </w:p>
    <w:p w14:paraId="5983A79F" w14:textId="77777777" w:rsidR="005A6710" w:rsidRPr="002B53C9" w:rsidRDefault="005A6710" w:rsidP="005A6710">
      <w:pPr>
        <w:rPr>
          <w:ins w:id="1399" w:author="Guanming Shi" w:date="2019-10-23T15:24:00Z"/>
          <w:rFonts w:ascii="Garamond" w:hAnsi="Garamond"/>
          <w:rPrChange w:id="1400" w:author="QIANHUI LI" w:date="2019-11-06T22:12:00Z">
            <w:rPr>
              <w:ins w:id="1401" w:author="Guanming Shi" w:date="2019-10-23T15:24:00Z"/>
            </w:rPr>
          </w:rPrChange>
        </w:rPr>
      </w:pPr>
      <w:ins w:id="1402" w:author="Guanming Shi" w:date="2019-10-23T15:24:00Z">
        <w:r w:rsidRPr="002B53C9">
          <w:rPr>
            <w:rFonts w:ascii="Garamond" w:hAnsi="Garamond"/>
            <w:rPrChange w:id="1403" w:author="QIANHUI LI" w:date="2019-11-06T22:12:00Z">
              <w:rPr/>
            </w:rPrChange>
          </w:rPr>
          <w:t>General Comments:</w:t>
        </w:r>
      </w:ins>
    </w:p>
    <w:p w14:paraId="2AC26E08" w14:textId="77777777" w:rsidR="005A6710" w:rsidRPr="002B53C9" w:rsidRDefault="005A6710" w:rsidP="005A6710">
      <w:pPr>
        <w:rPr>
          <w:ins w:id="1404" w:author="Guanming Shi" w:date="2019-10-23T15:24:00Z"/>
          <w:rFonts w:ascii="Garamond" w:hAnsi="Garamond"/>
          <w:rPrChange w:id="1405" w:author="QIANHUI LI" w:date="2019-11-06T22:12:00Z">
            <w:rPr>
              <w:ins w:id="1406" w:author="Guanming Shi" w:date="2019-10-23T15:24:00Z"/>
            </w:rPr>
          </w:rPrChange>
        </w:rPr>
      </w:pPr>
    </w:p>
    <w:p w14:paraId="0003F8A2" w14:textId="77777777" w:rsidR="005A6710" w:rsidRPr="002B53C9" w:rsidRDefault="005A6710" w:rsidP="005A6710">
      <w:pPr>
        <w:rPr>
          <w:ins w:id="1407" w:author="Guanming Shi" w:date="2019-10-23T15:24:00Z"/>
          <w:rFonts w:ascii="Garamond" w:hAnsi="Garamond"/>
          <w:rPrChange w:id="1408" w:author="QIANHUI LI" w:date="2019-11-06T22:12:00Z">
            <w:rPr>
              <w:ins w:id="1409" w:author="Guanming Shi" w:date="2019-10-23T15:24:00Z"/>
            </w:rPr>
          </w:rPrChange>
        </w:rPr>
      </w:pPr>
      <w:ins w:id="1410" w:author="Guanming Shi" w:date="2019-10-23T15:24:00Z">
        <w:r w:rsidRPr="002B53C9">
          <w:rPr>
            <w:rFonts w:ascii="Garamond" w:hAnsi="Garamond"/>
            <w:rPrChange w:id="1411" w:author="QIANHUI LI" w:date="2019-11-06T22:12:00Z">
              <w:rPr/>
            </w:rPrChange>
          </w:rPr>
          <w:t>Please refer to my slides talking about how to present your research in paper and in presentation. Clarity is the top priority! Define variable before using them (or concurrently); define terms immediately when you introduce them; explain table/figure first before show them;…</w:t>
        </w:r>
      </w:ins>
    </w:p>
    <w:p w14:paraId="33661C85" w14:textId="77777777" w:rsidR="005A6710" w:rsidRPr="002B53C9" w:rsidRDefault="005A6710" w:rsidP="005A6710">
      <w:pPr>
        <w:rPr>
          <w:ins w:id="1412" w:author="Guanming Shi" w:date="2019-10-23T15:24:00Z"/>
          <w:rFonts w:ascii="Garamond" w:hAnsi="Garamond"/>
          <w:rPrChange w:id="1413" w:author="QIANHUI LI" w:date="2019-11-06T22:12:00Z">
            <w:rPr>
              <w:ins w:id="1414" w:author="Guanming Shi" w:date="2019-10-23T15:24:00Z"/>
            </w:rPr>
          </w:rPrChange>
        </w:rPr>
      </w:pPr>
    </w:p>
    <w:p w14:paraId="63562AFE" w14:textId="2A2B08E2" w:rsidR="005A6710" w:rsidRPr="002B53C9" w:rsidRDefault="005A6710" w:rsidP="005A6710">
      <w:pPr>
        <w:rPr>
          <w:ins w:id="1415" w:author="Guanming Shi" w:date="2019-10-23T15:27:00Z"/>
          <w:rFonts w:ascii="Garamond" w:hAnsi="Garamond"/>
          <w:rPrChange w:id="1416" w:author="QIANHUI LI" w:date="2019-11-06T22:12:00Z">
            <w:rPr>
              <w:ins w:id="1417" w:author="Guanming Shi" w:date="2019-10-23T15:27:00Z"/>
            </w:rPr>
          </w:rPrChange>
        </w:rPr>
      </w:pPr>
      <w:ins w:id="1418" w:author="Guanming Shi" w:date="2019-10-23T15:24:00Z">
        <w:r w:rsidRPr="002B53C9">
          <w:rPr>
            <w:rFonts w:ascii="Garamond" w:hAnsi="Garamond"/>
            <w:rPrChange w:id="1419" w:author="QIANHUI LI" w:date="2019-11-06T22:12:00Z">
              <w:rPr/>
            </w:rPrChange>
          </w:rPr>
          <w:t xml:space="preserve">What is the purpose of your project? I thought you have a </w:t>
        </w:r>
        <w:proofErr w:type="spellStart"/>
        <w:r w:rsidRPr="002B53C9">
          <w:rPr>
            <w:rFonts w:ascii="Garamond" w:hAnsi="Garamond"/>
            <w:rPrChange w:id="1420" w:author="QIANHUI LI" w:date="2019-11-06T22:12:00Z">
              <w:rPr/>
            </w:rPrChange>
          </w:rPr>
          <w:t xml:space="preserve">well </w:t>
        </w:r>
      </w:ins>
      <w:ins w:id="1421" w:author="Guanming Shi" w:date="2019-10-23T15:25:00Z">
        <w:r w:rsidRPr="002B53C9">
          <w:rPr>
            <w:rFonts w:ascii="Garamond" w:hAnsi="Garamond"/>
            <w:rPrChange w:id="1422" w:author="QIANHUI LI" w:date="2019-11-06T22:12:00Z">
              <w:rPr/>
            </w:rPrChange>
          </w:rPr>
          <w:t>defined</w:t>
        </w:r>
        <w:proofErr w:type="spellEnd"/>
        <w:r w:rsidRPr="002B53C9">
          <w:rPr>
            <w:rFonts w:ascii="Garamond" w:hAnsi="Garamond"/>
            <w:rPrChange w:id="1423" w:author="QIANHUI LI" w:date="2019-11-06T22:12:00Z">
              <w:rPr/>
            </w:rPrChange>
          </w:rPr>
          <w:t xml:space="preserve"> research question and you just need to show that the answers you deliver to the questions are </w:t>
        </w:r>
      </w:ins>
      <w:ins w:id="1424" w:author="Guanming Shi" w:date="2019-10-23T15:26:00Z">
        <w:r w:rsidRPr="002B53C9">
          <w:rPr>
            <w:rFonts w:ascii="Garamond" w:hAnsi="Garamond"/>
            <w:rPrChange w:id="1425" w:author="QIANHUI LI" w:date="2019-11-06T22:12:00Z">
              <w:rPr/>
            </w:rPrChange>
          </w:rPr>
          <w:t xml:space="preserve">solid and well grounded. I don’t think you need to show case all possible models that you can think of. You need to choose one to be “THE ONE” model that you will use and you can say that you tried others and here is why this one </w:t>
        </w:r>
      </w:ins>
      <w:ins w:id="1426" w:author="Guanming Shi" w:date="2019-10-23T15:27:00Z">
        <w:r w:rsidRPr="002B53C9">
          <w:rPr>
            <w:rFonts w:ascii="Garamond" w:hAnsi="Garamond"/>
            <w:rPrChange w:id="1427" w:author="QIANHUI LI" w:date="2019-11-06T22:12:00Z">
              <w:rPr/>
            </w:rPrChange>
          </w:rPr>
          <w:t>stands out.</w:t>
        </w:r>
      </w:ins>
    </w:p>
    <w:p w14:paraId="50009A8C" w14:textId="77777777" w:rsidR="005A6710" w:rsidRPr="002B53C9" w:rsidRDefault="005A6710" w:rsidP="005A6710">
      <w:pPr>
        <w:rPr>
          <w:ins w:id="1428" w:author="Guanming Shi" w:date="2019-10-23T15:24:00Z"/>
          <w:rFonts w:ascii="Garamond" w:hAnsi="Garamond"/>
          <w:rPrChange w:id="1429" w:author="QIANHUI LI" w:date="2019-11-06T22:12:00Z">
            <w:rPr>
              <w:ins w:id="1430" w:author="Guanming Shi" w:date="2019-10-23T15:24:00Z"/>
            </w:rPr>
          </w:rPrChange>
        </w:rPr>
      </w:pPr>
    </w:p>
    <w:p w14:paraId="6F60E099" w14:textId="729543C7" w:rsidR="005A6710" w:rsidRPr="002B53C9" w:rsidDel="009357B6" w:rsidRDefault="005A6710" w:rsidP="005A6710">
      <w:pPr>
        <w:rPr>
          <w:ins w:id="1431" w:author="Guanming Shi" w:date="2019-10-23T15:24:00Z"/>
          <w:del w:id="1432" w:author="QIANHUI LI" w:date="2019-11-04T18:47:00Z"/>
          <w:rFonts w:ascii="Garamond" w:hAnsi="Garamond"/>
          <w:rPrChange w:id="1433" w:author="QIANHUI LI" w:date="2019-11-06T22:12:00Z">
            <w:rPr>
              <w:ins w:id="1434" w:author="Guanming Shi" w:date="2019-10-23T15:24:00Z"/>
              <w:del w:id="1435" w:author="QIANHUI LI" w:date="2019-11-04T18:47:00Z"/>
            </w:rPr>
          </w:rPrChange>
        </w:rPr>
      </w:pPr>
      <w:ins w:id="1436" w:author="Guanming Shi" w:date="2019-10-23T15:24:00Z">
        <w:r w:rsidRPr="002B53C9">
          <w:rPr>
            <w:rFonts w:ascii="Garamond" w:hAnsi="Garamond"/>
            <w:rPrChange w:id="1437" w:author="QIANHUI LI" w:date="2019-11-06T22:12:00Z">
              <w:rPr/>
            </w:rPrChange>
          </w:rPr>
          <w:t>You need to show the flow of thoughts in constructing your regression model. Starting with your research questions, then data, then how that leads to your model selection and the final econometrics model that you will estimate. You may identify the econometric issues in the model construction (e.g. variable endogeneity) and how you will deal with it. You will (very likely) encounter other econometric issues in executing the regression (e.g. homoskedasticity test, weak instrument test…) and you need to figure out how to deal with those issues, which will be part of your next assignment.</w:t>
        </w:r>
      </w:ins>
    </w:p>
    <w:p w14:paraId="29A90840" w14:textId="77777777" w:rsidR="005A6710" w:rsidRPr="002B53C9" w:rsidRDefault="005A6710">
      <w:pPr>
        <w:rPr>
          <w:rFonts w:ascii="Garamond" w:hAnsi="Garamond"/>
          <w:color w:val="C00000"/>
          <w:rPrChange w:id="1438" w:author="QIANHUI LI" w:date="2019-11-06T22:12:00Z">
            <w:rPr>
              <w:rFonts w:ascii="Garamond" w:hAnsi="Garamond"/>
              <w:b/>
              <w:bCs/>
              <w:color w:val="C00000"/>
            </w:rPr>
          </w:rPrChange>
        </w:rPr>
        <w:pPrChange w:id="1439" w:author="QIANHUI LI" w:date="2019-11-04T18:47:00Z">
          <w:pPr>
            <w:spacing w:line="360" w:lineRule="auto"/>
          </w:pPr>
        </w:pPrChange>
      </w:pPr>
    </w:p>
    <w:sectPr w:rsidR="005A6710" w:rsidRPr="002B53C9" w:rsidSect="00D970E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9" w:author="Cornelia Ilin" w:date="2019-10-23T11:29:00Z" w:initials="CI">
    <w:p w14:paraId="67A160B1" w14:textId="77777777" w:rsidR="000D5655" w:rsidRDefault="000D5655">
      <w:pPr>
        <w:pStyle w:val="CommentText"/>
      </w:pPr>
      <w:r>
        <w:rPr>
          <w:rStyle w:val="CommentReference"/>
        </w:rPr>
        <w:annotationRef/>
      </w:r>
      <w:r>
        <w:t>What do you mean by balanced data?</w:t>
      </w:r>
    </w:p>
  </w:comment>
  <w:comment w:id="12" w:author="Cornelia Ilin" w:date="2019-10-23T11:29:00Z" w:initials="CI">
    <w:p w14:paraId="350743F6" w14:textId="77777777" w:rsidR="000D5655" w:rsidRDefault="000D5655">
      <w:pPr>
        <w:pStyle w:val="CommentText"/>
      </w:pPr>
      <w:r>
        <w:rPr>
          <w:rStyle w:val="CommentReference"/>
        </w:rPr>
        <w:annotationRef/>
      </w:r>
      <w:r>
        <w:t>How do you choose the percentage that goes into the training set? Arbitrary selection?</w:t>
      </w:r>
    </w:p>
  </w:comment>
  <w:comment w:id="18" w:author="Cornelia Ilin" w:date="2019-10-23T11:32:00Z" w:initials="CI">
    <w:p w14:paraId="72C71027" w14:textId="77777777" w:rsidR="000D5655" w:rsidRDefault="000D5655">
      <w:pPr>
        <w:pStyle w:val="CommentText"/>
      </w:pPr>
      <w:r>
        <w:rPr>
          <w:rStyle w:val="CommentReference"/>
        </w:rPr>
        <w:annotationRef/>
      </w:r>
      <w:r>
        <w:t>Do you mean the Type I and II errors table?</w:t>
      </w:r>
    </w:p>
  </w:comment>
  <w:comment w:id="33" w:author="Cornelia Ilin" w:date="2019-10-23T11:33:00Z" w:initials="CI">
    <w:p w14:paraId="59C39590" w14:textId="77777777" w:rsidR="000D5655" w:rsidRDefault="000D5655">
      <w:pPr>
        <w:pStyle w:val="CommentText"/>
      </w:pPr>
      <w:r>
        <w:rPr>
          <w:rStyle w:val="CommentReference"/>
        </w:rPr>
        <w:annotationRef/>
      </w:r>
      <w:r>
        <w:t>I don’t understand what is the point of using a confusion matrix. Can we do the same thing by looking at the MSE of the test set?</w:t>
      </w:r>
    </w:p>
  </w:comment>
  <w:comment w:id="138" w:author="Cornelia Ilin" w:date="2019-10-23T11:47:00Z" w:initials="CI">
    <w:p w14:paraId="3F4D96A5" w14:textId="77777777" w:rsidR="000D5655" w:rsidRDefault="000D5655">
      <w:pPr>
        <w:pStyle w:val="CommentText"/>
      </w:pPr>
      <w:r>
        <w:rPr>
          <w:rStyle w:val="CommentReference"/>
        </w:rPr>
        <w:annotationRef/>
      </w:r>
      <w:r>
        <w:t>Define GLM as well</w:t>
      </w:r>
    </w:p>
  </w:comment>
  <w:comment w:id="139" w:author="Cornelia Ilin" w:date="2019-10-23T11:34:00Z" w:initials="CI">
    <w:p w14:paraId="1E990FE9" w14:textId="77777777" w:rsidR="000D5655" w:rsidRDefault="000D5655">
      <w:pPr>
        <w:pStyle w:val="CommentText"/>
      </w:pPr>
      <w:r>
        <w:rPr>
          <w:rStyle w:val="CommentReference"/>
        </w:rPr>
        <w:annotationRef/>
      </w:r>
      <w:r>
        <w:t>I don’t think the point is to test all the models you have heard about… the point is to run the model that makes most sense for your data. I don’t see why you need a GLM, or IV for this study…</w:t>
      </w:r>
    </w:p>
  </w:comment>
  <w:comment w:id="147" w:author="Cornelia Ilin" w:date="2019-10-23T11:35:00Z" w:initials="CI">
    <w:p w14:paraId="71041A8F" w14:textId="77777777" w:rsidR="000D5655" w:rsidRDefault="000D5655">
      <w:pPr>
        <w:pStyle w:val="CommentText"/>
      </w:pPr>
      <w:r>
        <w:rPr>
          <w:rStyle w:val="CommentReference"/>
        </w:rPr>
        <w:annotationRef/>
      </w:r>
      <w:r>
        <w:t xml:space="preserve">Completely confused. Did you identify any endogeneity problems with your data? What will be the problematic variable that causes correlation with the </w:t>
      </w:r>
      <w:proofErr w:type="spellStart"/>
      <w:r>
        <w:t>unobservables</w:t>
      </w:r>
      <w:proofErr w:type="spellEnd"/>
      <w:r>
        <w:t>?</w:t>
      </w:r>
    </w:p>
  </w:comment>
  <w:comment w:id="150" w:author="Cornelia Ilin" w:date="2019-10-23T11:47:00Z" w:initials="CI">
    <w:p w14:paraId="457BD3A3" w14:textId="77777777" w:rsidR="000D5655" w:rsidRDefault="000D5655">
      <w:pPr>
        <w:pStyle w:val="CommentText"/>
      </w:pPr>
      <w:r>
        <w:rPr>
          <w:rStyle w:val="CommentReference"/>
        </w:rPr>
        <w:annotationRef/>
      </w:r>
      <w:r>
        <w:t>Spell out the name</w:t>
      </w:r>
    </w:p>
  </w:comment>
  <w:comment w:id="174" w:author="Cornelia Ilin" w:date="2019-10-23T11:49:00Z" w:initials="CI">
    <w:p w14:paraId="3A72FF70" w14:textId="77777777" w:rsidR="000D5655" w:rsidRDefault="000D5655">
      <w:pPr>
        <w:pStyle w:val="CommentText"/>
      </w:pPr>
      <w:r>
        <w:rPr>
          <w:rStyle w:val="CommentReference"/>
        </w:rPr>
        <w:annotationRef/>
      </w:r>
      <w:r>
        <w:t>I don’t understand what are your predictor variables…</w:t>
      </w:r>
    </w:p>
  </w:comment>
  <w:comment w:id="177" w:author="Cornelia Ilin" w:date="2019-10-23T11:48:00Z" w:initials="CI">
    <w:p w14:paraId="68BE42C1" w14:textId="77777777" w:rsidR="000D5655" w:rsidRDefault="000D5655">
      <w:pPr>
        <w:pStyle w:val="CommentText"/>
      </w:pPr>
      <w:r>
        <w:rPr>
          <w:rStyle w:val="CommentReference"/>
        </w:rPr>
        <w:annotationRef/>
      </w:r>
      <w:r>
        <w:t>What do dashes represent here?</w:t>
      </w:r>
    </w:p>
  </w:comment>
  <w:comment w:id="185" w:author="Cornelia Ilin" w:date="2019-10-23T11:49:00Z" w:initials="CI">
    <w:p w14:paraId="6613C27F" w14:textId="77777777" w:rsidR="000D5655" w:rsidRDefault="000D5655">
      <w:pPr>
        <w:pStyle w:val="CommentText"/>
      </w:pPr>
      <w:r>
        <w:rPr>
          <w:rStyle w:val="CommentReference"/>
        </w:rPr>
        <w:annotationRef/>
      </w:r>
      <w:r>
        <w:t>I don’t see your MSE results…</w:t>
      </w:r>
    </w:p>
  </w:comment>
  <w:comment w:id="412" w:author="Cornelia Ilin" w:date="2019-10-23T11:53:00Z" w:initials="CI">
    <w:p w14:paraId="1F1980EB" w14:textId="77777777" w:rsidR="000D5655" w:rsidRDefault="000D5655">
      <w:pPr>
        <w:pStyle w:val="CommentText"/>
      </w:pPr>
      <w:r>
        <w:rPr>
          <w:rStyle w:val="CommentReference"/>
        </w:rPr>
        <w:annotationRef/>
      </w:r>
      <w:r>
        <w:t>What is the most important variable that determines the choice? Defined the variables at each node…</w:t>
      </w:r>
    </w:p>
  </w:comment>
  <w:comment w:id="596" w:author="Cornelia Ilin" w:date="2019-10-23T11:54:00Z" w:initials="CI">
    <w:p w14:paraId="307377BC" w14:textId="77777777" w:rsidR="000D5655" w:rsidRDefault="000D5655">
      <w:pPr>
        <w:pStyle w:val="CommentText"/>
      </w:pPr>
      <w:r>
        <w:rPr>
          <w:rStyle w:val="CommentReference"/>
        </w:rPr>
        <w:annotationRef/>
      </w:r>
      <w:r>
        <w:t>Had to scroll up multiple times to see what these acronyms stand for…</w:t>
      </w:r>
    </w:p>
  </w:comment>
  <w:comment w:id="609" w:author="Cornelia Ilin" w:date="2019-10-23T11:57:00Z" w:initials="CI">
    <w:p w14:paraId="58C54242" w14:textId="77777777" w:rsidR="000D5655" w:rsidRDefault="000D5655">
      <w:pPr>
        <w:pStyle w:val="CommentText"/>
      </w:pPr>
      <w:r>
        <w:rPr>
          <w:rStyle w:val="CommentReference"/>
        </w:rPr>
        <w:annotationRef/>
      </w:r>
      <w:r>
        <w:t>Define… how many bootstraps did you do?</w:t>
      </w:r>
    </w:p>
  </w:comment>
  <w:comment w:id="621" w:author="Cornelia Ilin" w:date="2019-10-23T11:55:00Z" w:initials="CI">
    <w:p w14:paraId="228BCB73" w14:textId="77777777" w:rsidR="000D5655" w:rsidRDefault="000D5655">
      <w:pPr>
        <w:pStyle w:val="CommentText"/>
      </w:pPr>
      <w:r>
        <w:rPr>
          <w:rStyle w:val="CommentReference"/>
        </w:rPr>
        <w:annotationRef/>
      </w:r>
      <w:r>
        <w:t>How do you compute this?</w:t>
      </w:r>
    </w:p>
  </w:comment>
  <w:comment w:id="627" w:author="Cornelia Ilin" w:date="2019-10-23T11:55:00Z" w:initials="CI">
    <w:p w14:paraId="6808BCB6" w14:textId="77777777" w:rsidR="000D5655" w:rsidRDefault="000D5655">
      <w:pPr>
        <w:pStyle w:val="CommentText"/>
      </w:pPr>
      <w:r>
        <w:rPr>
          <w:rStyle w:val="CommentReference"/>
        </w:rPr>
        <w:annotationRef/>
      </w:r>
      <w:r>
        <w:t>What do you mean by pruning the tree?</w:t>
      </w:r>
    </w:p>
  </w:comment>
  <w:comment w:id="1352" w:author="Cornelia Ilin" w:date="2019-10-23T11:58:00Z" w:initials="CI">
    <w:p w14:paraId="323C8C54" w14:textId="77777777" w:rsidR="000D5655" w:rsidRDefault="000D5655">
      <w:pPr>
        <w:pStyle w:val="CommentText"/>
      </w:pPr>
      <w:r>
        <w:rPr>
          <w:rStyle w:val="CommentReference"/>
        </w:rPr>
        <w:annotationRef/>
      </w:r>
      <w:r>
        <w:t>I don’t think this is a causal inference model?</w:t>
      </w:r>
    </w:p>
  </w:comment>
  <w:comment w:id="1361" w:author="Cornelia Ilin" w:date="2019-10-23T11:59:00Z" w:initials="CI">
    <w:p w14:paraId="57E02FCE" w14:textId="77777777" w:rsidR="000D5655" w:rsidRDefault="000D5655">
      <w:pPr>
        <w:pStyle w:val="CommentText"/>
      </w:pPr>
      <w:r>
        <w:rPr>
          <w:rStyle w:val="CommentReference"/>
        </w:rPr>
        <w:annotationRef/>
      </w:r>
      <w:r>
        <w:t>I cannot see anything…</w:t>
      </w:r>
    </w:p>
  </w:comment>
  <w:comment w:id="1375" w:author="Cornelia Ilin" w:date="2019-10-23T11:59:00Z" w:initials="CI">
    <w:p w14:paraId="4E96E201" w14:textId="77777777" w:rsidR="000D5655" w:rsidRDefault="000D5655">
      <w:pPr>
        <w:pStyle w:val="CommentText"/>
      </w:pPr>
      <w:r>
        <w:rPr>
          <w:rStyle w:val="CommentReference"/>
        </w:rPr>
        <w:annotationRef/>
      </w:r>
      <w:r>
        <w:t>I only got to read about the variables used in the model at the end of the doc. This should go at the top</w:t>
      </w:r>
    </w:p>
  </w:comment>
  <w:comment w:id="1389" w:author="Cornelia Ilin" w:date="2019-10-23T12:00:00Z" w:initials="CI">
    <w:p w14:paraId="0D6916FC" w14:textId="77777777" w:rsidR="000D5655" w:rsidRDefault="000D5655">
      <w:pPr>
        <w:pStyle w:val="CommentText"/>
      </w:pPr>
      <w:r>
        <w:rPr>
          <w:rStyle w:val="CommentReference"/>
        </w:rPr>
        <w:annotationRef/>
      </w:r>
      <w:r>
        <w:t>What is the point to use 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7A160B1" w15:done="0"/>
  <w15:commentEx w15:paraId="350743F6" w15:done="0"/>
  <w15:commentEx w15:paraId="72C71027" w15:done="0"/>
  <w15:commentEx w15:paraId="59C39590" w15:done="0"/>
  <w15:commentEx w15:paraId="3F4D96A5" w15:done="0"/>
  <w15:commentEx w15:paraId="1E990FE9" w15:done="0"/>
  <w15:commentEx w15:paraId="71041A8F" w15:done="0"/>
  <w15:commentEx w15:paraId="457BD3A3" w15:done="0"/>
  <w15:commentEx w15:paraId="3A72FF70" w15:done="0"/>
  <w15:commentEx w15:paraId="68BE42C1" w15:done="0"/>
  <w15:commentEx w15:paraId="6613C27F" w15:done="0"/>
  <w15:commentEx w15:paraId="1F1980EB" w15:done="0"/>
  <w15:commentEx w15:paraId="307377BC" w15:done="0"/>
  <w15:commentEx w15:paraId="58C54242" w15:done="0"/>
  <w15:commentEx w15:paraId="228BCB73" w15:done="0"/>
  <w15:commentEx w15:paraId="6808BCB6" w15:done="0"/>
  <w15:commentEx w15:paraId="323C8C54" w15:done="0"/>
  <w15:commentEx w15:paraId="57E02FCE" w15:done="0"/>
  <w15:commentEx w15:paraId="4E96E201" w15:done="0"/>
  <w15:commentEx w15:paraId="0D6916F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7A160B1" w16cid:durableId="215AB806"/>
  <w16cid:commentId w16cid:paraId="350743F6" w16cid:durableId="215AB810"/>
  <w16cid:commentId w16cid:paraId="72C71027" w16cid:durableId="215AB8CF"/>
  <w16cid:commentId w16cid:paraId="59C39590" w16cid:durableId="215AB908"/>
  <w16cid:commentId w16cid:paraId="3F4D96A5" w16cid:durableId="215ABC3C"/>
  <w16cid:commentId w16cid:paraId="1E990FE9" w16cid:durableId="215AB938"/>
  <w16cid:commentId w16cid:paraId="71041A8F" w16cid:durableId="215AB979"/>
  <w16cid:commentId w16cid:paraId="457BD3A3" w16cid:durableId="215ABC45"/>
  <w16cid:commentId w16cid:paraId="3A72FF70" w16cid:durableId="215ABCDB"/>
  <w16cid:commentId w16cid:paraId="68BE42C1" w16cid:durableId="215ABC8D"/>
  <w16cid:commentId w16cid:paraId="6613C27F" w16cid:durableId="215ABCBD"/>
  <w16cid:commentId w16cid:paraId="1F1980EB" w16cid:durableId="215ABDB0"/>
  <w16cid:commentId w16cid:paraId="307377BC" w16cid:durableId="215ABDFD"/>
  <w16cid:commentId w16cid:paraId="58C54242" w16cid:durableId="215ABE92"/>
  <w16cid:commentId w16cid:paraId="228BCB73" w16cid:durableId="215ABE35"/>
  <w16cid:commentId w16cid:paraId="6808BCB6" w16cid:durableId="215ABE49"/>
  <w16cid:commentId w16cid:paraId="323C8C54" w16cid:durableId="215ABEF5"/>
  <w16cid:commentId w16cid:paraId="57E02FCE" w16cid:durableId="215ABF18"/>
  <w16cid:commentId w16cid:paraId="4E96E201" w16cid:durableId="215ABF37"/>
  <w16cid:commentId w16cid:paraId="0D6916FC" w16cid:durableId="215ABF6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Garamond">
    <w:altName w:val="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QIANHUI LI">
    <w15:presenceInfo w15:providerId="AD" w15:userId="S::qli379@wisc.edu::d5b6cc42-84e2-449d-9fc7-5a13cf613a6e"/>
  </w15:person>
  <w15:person w15:author="Cornelia Ilin">
    <w15:presenceInfo w15:providerId="AD" w15:userId="S-1-5-21-944445629-1489980678-184074267-585215"/>
  </w15:person>
  <w15:person w15:author="Guanming Shi">
    <w15:presenceInfo w15:providerId="AD" w15:userId="S::gshi@wisc.edu::058beffb-272c-4ba1-a4ff-36d1ee641e2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08C3"/>
    <w:rsid w:val="00004E89"/>
    <w:rsid w:val="0002052A"/>
    <w:rsid w:val="0002337A"/>
    <w:rsid w:val="00031C47"/>
    <w:rsid w:val="0005757A"/>
    <w:rsid w:val="00067668"/>
    <w:rsid w:val="0009283E"/>
    <w:rsid w:val="00094E31"/>
    <w:rsid w:val="000D5655"/>
    <w:rsid w:val="001073DE"/>
    <w:rsid w:val="00131CB4"/>
    <w:rsid w:val="00133416"/>
    <w:rsid w:val="0014212D"/>
    <w:rsid w:val="00145EF5"/>
    <w:rsid w:val="00147457"/>
    <w:rsid w:val="001657E4"/>
    <w:rsid w:val="00176EC0"/>
    <w:rsid w:val="00185569"/>
    <w:rsid w:val="001877AA"/>
    <w:rsid w:val="0019493C"/>
    <w:rsid w:val="001B4A5F"/>
    <w:rsid w:val="001C41CA"/>
    <w:rsid w:val="001D0A2F"/>
    <w:rsid w:val="00205251"/>
    <w:rsid w:val="002062B9"/>
    <w:rsid w:val="00223837"/>
    <w:rsid w:val="002335CE"/>
    <w:rsid w:val="00243E1B"/>
    <w:rsid w:val="002564BD"/>
    <w:rsid w:val="00264461"/>
    <w:rsid w:val="002A2E30"/>
    <w:rsid w:val="002B0E72"/>
    <w:rsid w:val="002B53C9"/>
    <w:rsid w:val="002F16B7"/>
    <w:rsid w:val="00301A1C"/>
    <w:rsid w:val="00302BFE"/>
    <w:rsid w:val="00306787"/>
    <w:rsid w:val="003156A3"/>
    <w:rsid w:val="00324390"/>
    <w:rsid w:val="00326F33"/>
    <w:rsid w:val="00362463"/>
    <w:rsid w:val="00366153"/>
    <w:rsid w:val="0036637D"/>
    <w:rsid w:val="00366419"/>
    <w:rsid w:val="00377399"/>
    <w:rsid w:val="003B2C42"/>
    <w:rsid w:val="003C5B0A"/>
    <w:rsid w:val="003D1043"/>
    <w:rsid w:val="003D5A07"/>
    <w:rsid w:val="003F2C88"/>
    <w:rsid w:val="00401608"/>
    <w:rsid w:val="0041729D"/>
    <w:rsid w:val="00425459"/>
    <w:rsid w:val="004526B8"/>
    <w:rsid w:val="0047203E"/>
    <w:rsid w:val="00493A72"/>
    <w:rsid w:val="004A5A57"/>
    <w:rsid w:val="004B1481"/>
    <w:rsid w:val="004E0642"/>
    <w:rsid w:val="00511380"/>
    <w:rsid w:val="00517776"/>
    <w:rsid w:val="0052713D"/>
    <w:rsid w:val="0054342C"/>
    <w:rsid w:val="00554C49"/>
    <w:rsid w:val="005858C5"/>
    <w:rsid w:val="005944B3"/>
    <w:rsid w:val="005A6710"/>
    <w:rsid w:val="005B373C"/>
    <w:rsid w:val="005C5574"/>
    <w:rsid w:val="005F2BB4"/>
    <w:rsid w:val="005F4D8F"/>
    <w:rsid w:val="006273E9"/>
    <w:rsid w:val="00653BBF"/>
    <w:rsid w:val="0065416E"/>
    <w:rsid w:val="00655260"/>
    <w:rsid w:val="00664826"/>
    <w:rsid w:val="006829DF"/>
    <w:rsid w:val="0068756E"/>
    <w:rsid w:val="00690AB6"/>
    <w:rsid w:val="006B0E52"/>
    <w:rsid w:val="006B3F52"/>
    <w:rsid w:val="006B5470"/>
    <w:rsid w:val="006D39A9"/>
    <w:rsid w:val="006E3AB7"/>
    <w:rsid w:val="007028FE"/>
    <w:rsid w:val="00720FAD"/>
    <w:rsid w:val="00722B8D"/>
    <w:rsid w:val="00732F30"/>
    <w:rsid w:val="0073371B"/>
    <w:rsid w:val="007510A1"/>
    <w:rsid w:val="00757AD1"/>
    <w:rsid w:val="007775D6"/>
    <w:rsid w:val="007821C0"/>
    <w:rsid w:val="007866DC"/>
    <w:rsid w:val="007954F6"/>
    <w:rsid w:val="007A237D"/>
    <w:rsid w:val="007D0E6F"/>
    <w:rsid w:val="007D3F48"/>
    <w:rsid w:val="007D51C9"/>
    <w:rsid w:val="007D79CB"/>
    <w:rsid w:val="008103DE"/>
    <w:rsid w:val="00822748"/>
    <w:rsid w:val="00824946"/>
    <w:rsid w:val="00833DF8"/>
    <w:rsid w:val="00841E72"/>
    <w:rsid w:val="00852E97"/>
    <w:rsid w:val="008701FF"/>
    <w:rsid w:val="008823F0"/>
    <w:rsid w:val="008954C9"/>
    <w:rsid w:val="008B416A"/>
    <w:rsid w:val="008C04E9"/>
    <w:rsid w:val="008C4089"/>
    <w:rsid w:val="008E51EB"/>
    <w:rsid w:val="008E64FB"/>
    <w:rsid w:val="00916B0A"/>
    <w:rsid w:val="0092417D"/>
    <w:rsid w:val="00932209"/>
    <w:rsid w:val="009357B6"/>
    <w:rsid w:val="0096046C"/>
    <w:rsid w:val="00973688"/>
    <w:rsid w:val="00984471"/>
    <w:rsid w:val="00997186"/>
    <w:rsid w:val="009A4929"/>
    <w:rsid w:val="009A6496"/>
    <w:rsid w:val="009A79A6"/>
    <w:rsid w:val="009B103D"/>
    <w:rsid w:val="009D5039"/>
    <w:rsid w:val="009E48E7"/>
    <w:rsid w:val="00A1413C"/>
    <w:rsid w:val="00A32FAD"/>
    <w:rsid w:val="00A34B8F"/>
    <w:rsid w:val="00A41DDC"/>
    <w:rsid w:val="00A62377"/>
    <w:rsid w:val="00A653E4"/>
    <w:rsid w:val="00A84484"/>
    <w:rsid w:val="00A96819"/>
    <w:rsid w:val="00AD24CC"/>
    <w:rsid w:val="00AD6318"/>
    <w:rsid w:val="00B0142A"/>
    <w:rsid w:val="00B10458"/>
    <w:rsid w:val="00B15B21"/>
    <w:rsid w:val="00B23881"/>
    <w:rsid w:val="00B2591D"/>
    <w:rsid w:val="00B44527"/>
    <w:rsid w:val="00B51409"/>
    <w:rsid w:val="00B641F4"/>
    <w:rsid w:val="00B64AAE"/>
    <w:rsid w:val="00B830F8"/>
    <w:rsid w:val="00B8577F"/>
    <w:rsid w:val="00BD06BD"/>
    <w:rsid w:val="00BE26B8"/>
    <w:rsid w:val="00BF1506"/>
    <w:rsid w:val="00C05542"/>
    <w:rsid w:val="00C06EB8"/>
    <w:rsid w:val="00C11A9A"/>
    <w:rsid w:val="00C1453B"/>
    <w:rsid w:val="00C27E55"/>
    <w:rsid w:val="00C31C71"/>
    <w:rsid w:val="00C42908"/>
    <w:rsid w:val="00C53B07"/>
    <w:rsid w:val="00C543C4"/>
    <w:rsid w:val="00C73D7C"/>
    <w:rsid w:val="00C912EA"/>
    <w:rsid w:val="00C92CDB"/>
    <w:rsid w:val="00CA26D8"/>
    <w:rsid w:val="00CA62C6"/>
    <w:rsid w:val="00CB6356"/>
    <w:rsid w:val="00CB6840"/>
    <w:rsid w:val="00CD50ED"/>
    <w:rsid w:val="00CD6652"/>
    <w:rsid w:val="00CE7BF6"/>
    <w:rsid w:val="00CF32B4"/>
    <w:rsid w:val="00D10329"/>
    <w:rsid w:val="00D25D8C"/>
    <w:rsid w:val="00D41D67"/>
    <w:rsid w:val="00D63169"/>
    <w:rsid w:val="00D664A0"/>
    <w:rsid w:val="00D679E1"/>
    <w:rsid w:val="00D76618"/>
    <w:rsid w:val="00D82ACE"/>
    <w:rsid w:val="00D925C4"/>
    <w:rsid w:val="00D970E4"/>
    <w:rsid w:val="00DA4683"/>
    <w:rsid w:val="00DB407D"/>
    <w:rsid w:val="00DB675D"/>
    <w:rsid w:val="00DC17B1"/>
    <w:rsid w:val="00DF192F"/>
    <w:rsid w:val="00DF2CE2"/>
    <w:rsid w:val="00DF3021"/>
    <w:rsid w:val="00E008C3"/>
    <w:rsid w:val="00E175C4"/>
    <w:rsid w:val="00E206C6"/>
    <w:rsid w:val="00E23C6B"/>
    <w:rsid w:val="00E24C84"/>
    <w:rsid w:val="00E2564D"/>
    <w:rsid w:val="00E26E79"/>
    <w:rsid w:val="00E33486"/>
    <w:rsid w:val="00E4266F"/>
    <w:rsid w:val="00E435C8"/>
    <w:rsid w:val="00E50422"/>
    <w:rsid w:val="00E5470A"/>
    <w:rsid w:val="00E74FC7"/>
    <w:rsid w:val="00E85643"/>
    <w:rsid w:val="00E91688"/>
    <w:rsid w:val="00EA58DF"/>
    <w:rsid w:val="00EB7140"/>
    <w:rsid w:val="00EC4F1B"/>
    <w:rsid w:val="00EE2083"/>
    <w:rsid w:val="00EE2DF2"/>
    <w:rsid w:val="00EF1602"/>
    <w:rsid w:val="00F0422E"/>
    <w:rsid w:val="00F10369"/>
    <w:rsid w:val="00F23916"/>
    <w:rsid w:val="00F32F4C"/>
    <w:rsid w:val="00F5384F"/>
    <w:rsid w:val="00F77F8B"/>
    <w:rsid w:val="00F95837"/>
    <w:rsid w:val="00FB1EC8"/>
    <w:rsid w:val="00FB468F"/>
    <w:rsid w:val="00FC473E"/>
    <w:rsid w:val="00FE2A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FB9996"/>
  <w15:chartTrackingRefBased/>
  <w15:docId w15:val="{B6FF051B-A1D8-A141-BA34-83CC5D580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5643"/>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FE2A38"/>
    <w:rPr>
      <w:color w:val="0000FF"/>
      <w:u w:val="single"/>
    </w:rPr>
  </w:style>
  <w:style w:type="character" w:styleId="PlaceholderText">
    <w:name w:val="Placeholder Text"/>
    <w:basedOn w:val="DefaultParagraphFont"/>
    <w:uiPriority w:val="99"/>
    <w:semiHidden/>
    <w:rsid w:val="00B0142A"/>
    <w:rPr>
      <w:color w:val="808080"/>
    </w:rPr>
  </w:style>
  <w:style w:type="table" w:styleId="TableGrid">
    <w:name w:val="Table Grid"/>
    <w:basedOn w:val="TableNormal"/>
    <w:uiPriority w:val="39"/>
    <w:rsid w:val="003624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326F33"/>
    <w:rPr>
      <w:sz w:val="16"/>
      <w:szCs w:val="16"/>
    </w:rPr>
  </w:style>
  <w:style w:type="paragraph" w:styleId="CommentText">
    <w:name w:val="annotation text"/>
    <w:basedOn w:val="Normal"/>
    <w:link w:val="CommentTextChar"/>
    <w:uiPriority w:val="99"/>
    <w:semiHidden/>
    <w:unhideWhenUsed/>
    <w:rsid w:val="00326F33"/>
    <w:rPr>
      <w:sz w:val="20"/>
      <w:szCs w:val="20"/>
    </w:rPr>
  </w:style>
  <w:style w:type="character" w:customStyle="1" w:styleId="CommentTextChar">
    <w:name w:val="Comment Text Char"/>
    <w:basedOn w:val="DefaultParagraphFont"/>
    <w:link w:val="CommentText"/>
    <w:uiPriority w:val="99"/>
    <w:semiHidden/>
    <w:rsid w:val="00326F33"/>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6F33"/>
    <w:rPr>
      <w:b/>
      <w:bCs/>
    </w:rPr>
  </w:style>
  <w:style w:type="character" w:customStyle="1" w:styleId="CommentSubjectChar">
    <w:name w:val="Comment Subject Char"/>
    <w:basedOn w:val="CommentTextChar"/>
    <w:link w:val="CommentSubject"/>
    <w:uiPriority w:val="99"/>
    <w:semiHidden/>
    <w:rsid w:val="00326F33"/>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326F3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6F33"/>
    <w:rPr>
      <w:rFonts w:ascii="Segoe UI" w:eastAsia="Times New Roman" w:hAnsi="Segoe UI" w:cs="Segoe UI"/>
      <w:sz w:val="18"/>
      <w:szCs w:val="18"/>
    </w:rPr>
  </w:style>
  <w:style w:type="paragraph" w:styleId="Revision">
    <w:name w:val="Revision"/>
    <w:hidden/>
    <w:uiPriority w:val="99"/>
    <w:semiHidden/>
    <w:rsid w:val="00CA62C6"/>
    <w:rPr>
      <w:rFonts w:ascii="Times New Roman" w:eastAsia="Times New Roman" w:hAnsi="Times New Roman" w:cs="Times New Roman"/>
    </w:rPr>
  </w:style>
  <w:style w:type="paragraph" w:styleId="ListParagraph">
    <w:name w:val="List Paragraph"/>
    <w:basedOn w:val="Normal"/>
    <w:uiPriority w:val="34"/>
    <w:qFormat/>
    <w:rsid w:val="0054342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4455601">
      <w:bodyDiv w:val="1"/>
      <w:marLeft w:val="0"/>
      <w:marRight w:val="0"/>
      <w:marTop w:val="0"/>
      <w:marBottom w:val="0"/>
      <w:divBdr>
        <w:top w:val="none" w:sz="0" w:space="0" w:color="auto"/>
        <w:left w:val="none" w:sz="0" w:space="0" w:color="auto"/>
        <w:bottom w:val="none" w:sz="0" w:space="0" w:color="auto"/>
        <w:right w:val="none" w:sz="0" w:space="0" w:color="auto"/>
      </w:divBdr>
    </w:div>
    <w:div w:id="332148053">
      <w:bodyDiv w:val="1"/>
      <w:marLeft w:val="0"/>
      <w:marRight w:val="0"/>
      <w:marTop w:val="0"/>
      <w:marBottom w:val="0"/>
      <w:divBdr>
        <w:top w:val="none" w:sz="0" w:space="0" w:color="auto"/>
        <w:left w:val="none" w:sz="0" w:space="0" w:color="auto"/>
        <w:bottom w:val="none" w:sz="0" w:space="0" w:color="auto"/>
        <w:right w:val="none" w:sz="0" w:space="0" w:color="auto"/>
      </w:divBdr>
    </w:div>
    <w:div w:id="373389391">
      <w:bodyDiv w:val="1"/>
      <w:marLeft w:val="0"/>
      <w:marRight w:val="0"/>
      <w:marTop w:val="0"/>
      <w:marBottom w:val="0"/>
      <w:divBdr>
        <w:top w:val="none" w:sz="0" w:space="0" w:color="auto"/>
        <w:left w:val="none" w:sz="0" w:space="0" w:color="auto"/>
        <w:bottom w:val="none" w:sz="0" w:space="0" w:color="auto"/>
        <w:right w:val="none" w:sz="0" w:space="0" w:color="auto"/>
      </w:divBdr>
    </w:div>
    <w:div w:id="454712273">
      <w:bodyDiv w:val="1"/>
      <w:marLeft w:val="0"/>
      <w:marRight w:val="0"/>
      <w:marTop w:val="0"/>
      <w:marBottom w:val="0"/>
      <w:divBdr>
        <w:top w:val="none" w:sz="0" w:space="0" w:color="auto"/>
        <w:left w:val="none" w:sz="0" w:space="0" w:color="auto"/>
        <w:bottom w:val="none" w:sz="0" w:space="0" w:color="auto"/>
        <w:right w:val="none" w:sz="0" w:space="0" w:color="auto"/>
      </w:divBdr>
    </w:div>
    <w:div w:id="473374475">
      <w:bodyDiv w:val="1"/>
      <w:marLeft w:val="0"/>
      <w:marRight w:val="0"/>
      <w:marTop w:val="0"/>
      <w:marBottom w:val="0"/>
      <w:divBdr>
        <w:top w:val="none" w:sz="0" w:space="0" w:color="auto"/>
        <w:left w:val="none" w:sz="0" w:space="0" w:color="auto"/>
        <w:bottom w:val="none" w:sz="0" w:space="0" w:color="auto"/>
        <w:right w:val="none" w:sz="0" w:space="0" w:color="auto"/>
      </w:divBdr>
    </w:div>
    <w:div w:id="491993005">
      <w:bodyDiv w:val="1"/>
      <w:marLeft w:val="0"/>
      <w:marRight w:val="0"/>
      <w:marTop w:val="0"/>
      <w:marBottom w:val="0"/>
      <w:divBdr>
        <w:top w:val="none" w:sz="0" w:space="0" w:color="auto"/>
        <w:left w:val="none" w:sz="0" w:space="0" w:color="auto"/>
        <w:bottom w:val="none" w:sz="0" w:space="0" w:color="auto"/>
        <w:right w:val="none" w:sz="0" w:space="0" w:color="auto"/>
      </w:divBdr>
    </w:div>
    <w:div w:id="681781121">
      <w:bodyDiv w:val="1"/>
      <w:marLeft w:val="0"/>
      <w:marRight w:val="0"/>
      <w:marTop w:val="0"/>
      <w:marBottom w:val="0"/>
      <w:divBdr>
        <w:top w:val="none" w:sz="0" w:space="0" w:color="auto"/>
        <w:left w:val="none" w:sz="0" w:space="0" w:color="auto"/>
        <w:bottom w:val="none" w:sz="0" w:space="0" w:color="auto"/>
        <w:right w:val="none" w:sz="0" w:space="0" w:color="auto"/>
      </w:divBdr>
    </w:div>
    <w:div w:id="957494465">
      <w:bodyDiv w:val="1"/>
      <w:marLeft w:val="0"/>
      <w:marRight w:val="0"/>
      <w:marTop w:val="0"/>
      <w:marBottom w:val="0"/>
      <w:divBdr>
        <w:top w:val="none" w:sz="0" w:space="0" w:color="auto"/>
        <w:left w:val="none" w:sz="0" w:space="0" w:color="auto"/>
        <w:bottom w:val="none" w:sz="0" w:space="0" w:color="auto"/>
        <w:right w:val="none" w:sz="0" w:space="0" w:color="auto"/>
      </w:divBdr>
    </w:div>
    <w:div w:id="1126385961">
      <w:bodyDiv w:val="1"/>
      <w:marLeft w:val="0"/>
      <w:marRight w:val="0"/>
      <w:marTop w:val="0"/>
      <w:marBottom w:val="0"/>
      <w:divBdr>
        <w:top w:val="none" w:sz="0" w:space="0" w:color="auto"/>
        <w:left w:val="none" w:sz="0" w:space="0" w:color="auto"/>
        <w:bottom w:val="none" w:sz="0" w:space="0" w:color="auto"/>
        <w:right w:val="none" w:sz="0" w:space="0" w:color="auto"/>
      </w:divBdr>
    </w:div>
    <w:div w:id="1152529464">
      <w:bodyDiv w:val="1"/>
      <w:marLeft w:val="0"/>
      <w:marRight w:val="0"/>
      <w:marTop w:val="0"/>
      <w:marBottom w:val="0"/>
      <w:divBdr>
        <w:top w:val="none" w:sz="0" w:space="0" w:color="auto"/>
        <w:left w:val="none" w:sz="0" w:space="0" w:color="auto"/>
        <w:bottom w:val="none" w:sz="0" w:space="0" w:color="auto"/>
        <w:right w:val="none" w:sz="0" w:space="0" w:color="auto"/>
      </w:divBdr>
    </w:div>
    <w:div w:id="1329822334">
      <w:bodyDiv w:val="1"/>
      <w:marLeft w:val="0"/>
      <w:marRight w:val="0"/>
      <w:marTop w:val="0"/>
      <w:marBottom w:val="0"/>
      <w:divBdr>
        <w:top w:val="none" w:sz="0" w:space="0" w:color="auto"/>
        <w:left w:val="none" w:sz="0" w:space="0" w:color="auto"/>
        <w:bottom w:val="none" w:sz="0" w:space="0" w:color="auto"/>
        <w:right w:val="none" w:sz="0" w:space="0" w:color="auto"/>
      </w:divBdr>
    </w:div>
    <w:div w:id="1803188974">
      <w:bodyDiv w:val="1"/>
      <w:marLeft w:val="0"/>
      <w:marRight w:val="0"/>
      <w:marTop w:val="0"/>
      <w:marBottom w:val="0"/>
      <w:divBdr>
        <w:top w:val="none" w:sz="0" w:space="0" w:color="auto"/>
        <w:left w:val="none" w:sz="0" w:space="0" w:color="auto"/>
        <w:bottom w:val="none" w:sz="0" w:space="0" w:color="auto"/>
        <w:right w:val="none" w:sz="0" w:space="0" w:color="auto"/>
      </w:divBdr>
    </w:div>
    <w:div w:id="1806581279">
      <w:bodyDiv w:val="1"/>
      <w:marLeft w:val="0"/>
      <w:marRight w:val="0"/>
      <w:marTop w:val="0"/>
      <w:marBottom w:val="0"/>
      <w:divBdr>
        <w:top w:val="none" w:sz="0" w:space="0" w:color="auto"/>
        <w:left w:val="none" w:sz="0" w:space="0" w:color="auto"/>
        <w:bottom w:val="none" w:sz="0" w:space="0" w:color="auto"/>
        <w:right w:val="none" w:sz="0" w:space="0" w:color="auto"/>
      </w:divBdr>
    </w:div>
    <w:div w:id="1925147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image" Target="media/image17.tiff"/><Relationship Id="rId3" Type="http://schemas.openxmlformats.org/officeDocument/2006/relationships/settings" Target="settings.xml"/><Relationship Id="rId21" Type="http://schemas.openxmlformats.org/officeDocument/2006/relationships/image" Target="media/image14.png"/><Relationship Id="rId7" Type="http://schemas.microsoft.com/office/2016/09/relationships/commentsIds" Target="commentsId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chart" Target="charts/chart2.xml"/><Relationship Id="rId2" Type="http://schemas.openxmlformats.org/officeDocument/2006/relationships/styles" Target="styles.xml"/><Relationship Id="rId16" Type="http://schemas.openxmlformats.org/officeDocument/2006/relationships/image" Target="media/image9.tiff"/><Relationship Id="rId20" Type="http://schemas.openxmlformats.org/officeDocument/2006/relationships/image" Target="media/image13.png"/><Relationship Id="rId29" Type="http://schemas.openxmlformats.org/officeDocument/2006/relationships/image" Target="media/image20.png"/><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4.tiff"/><Relationship Id="rId24" Type="http://schemas.openxmlformats.org/officeDocument/2006/relationships/chart" Target="charts/chart1.xml"/><Relationship Id="rId32" Type="http://schemas.openxmlformats.org/officeDocument/2006/relationships/theme" Target="theme/theme1.xml"/><Relationship Id="rId5" Type="http://schemas.openxmlformats.org/officeDocument/2006/relationships/comments" Target="comment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2.png"/><Relationship Id="rId31"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image" Target="media/image15.png"/><Relationship Id="rId27" Type="http://schemas.openxmlformats.org/officeDocument/2006/relationships/image" Target="media/image18.tiff"/><Relationship Id="rId3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qianhuili\Desktop\AAE722\project\Copy%20of%20table(1).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Sheet1!$A$9:$B$9</c:f>
              <c:strCache>
                <c:ptCount val="2"/>
                <c:pt idx="0">
                  <c:v>Accuracy</c:v>
                </c:pt>
                <c:pt idx="1">
                  <c:v>Training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Sheet1!$C$7:$F$8</c:f>
              <c:multiLvlStrCache>
                <c:ptCount val="4"/>
                <c:lvl>
                  <c:pt idx="0">
                    <c:v>LR</c:v>
                  </c:pt>
                  <c:pt idx="1">
                    <c:v>CART</c:v>
                  </c:pt>
                  <c:pt idx="2">
                    <c:v>RF</c:v>
                  </c:pt>
                  <c:pt idx="3">
                    <c:v>ANN</c:v>
                  </c:pt>
                </c:lvl>
                <c:lvl>
                  <c:pt idx="0">
                    <c:v>Model</c:v>
                  </c:pt>
                </c:lvl>
              </c:multiLvlStrCache>
            </c:multiLvlStrRef>
          </c:cat>
          <c:val>
            <c:numRef>
              <c:f>Sheet1!$C$9:$F$9</c:f>
              <c:numCache>
                <c:formatCode>0.00%</c:formatCode>
                <c:ptCount val="4"/>
                <c:pt idx="0">
                  <c:v>0.71240000000000003</c:v>
                </c:pt>
                <c:pt idx="1">
                  <c:v>0.82989999999999997</c:v>
                </c:pt>
                <c:pt idx="2">
                  <c:v>1</c:v>
                </c:pt>
                <c:pt idx="3">
                  <c:v>0.74860000000000004</c:v>
                </c:pt>
              </c:numCache>
            </c:numRef>
          </c:val>
          <c:smooth val="0"/>
          <c:extLst>
            <c:ext xmlns:c16="http://schemas.microsoft.com/office/drawing/2014/chart" uri="{C3380CC4-5D6E-409C-BE32-E72D297353CC}">
              <c16:uniqueId val="{00000000-FB49-7048-B0B2-D8CB58ADC26B}"/>
            </c:ext>
          </c:extLst>
        </c:ser>
        <c:ser>
          <c:idx val="1"/>
          <c:order val="1"/>
          <c:tx>
            <c:strRef>
              <c:f>Sheet1!$A$10:$B$10</c:f>
              <c:strCache>
                <c:ptCount val="2"/>
                <c:pt idx="0">
                  <c:v>Accuracy</c:v>
                </c:pt>
                <c:pt idx="1">
                  <c:v>Testing</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dLbl>
              <c:idx val="0"/>
              <c:layout>
                <c:manualLayout>
                  <c:x val="-5.2701443569553856E-2"/>
                  <c:y val="5.3287037037037036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FB49-7048-B0B2-D8CB58ADC26B}"/>
                </c:ext>
              </c:extLst>
            </c:dLbl>
            <c:dLbl>
              <c:idx val="1"/>
              <c:layout>
                <c:manualLayout>
                  <c:x val="-6.936811023622047E-2"/>
                  <c:y val="7.6435185185185106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FB49-7048-B0B2-D8CB58ADC26B}"/>
                </c:ext>
              </c:extLst>
            </c:dLbl>
            <c:dLbl>
              <c:idx val="3"/>
              <c:layout>
                <c:manualLayout>
                  <c:x val="-6.65903324584428E-2"/>
                  <c:y val="5.7916666666666665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FB49-7048-B0B2-D8CB58ADC26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Sheet1!$C$7:$F$8</c:f>
              <c:multiLvlStrCache>
                <c:ptCount val="4"/>
                <c:lvl>
                  <c:pt idx="0">
                    <c:v>LR</c:v>
                  </c:pt>
                  <c:pt idx="1">
                    <c:v>CART</c:v>
                  </c:pt>
                  <c:pt idx="2">
                    <c:v>RF</c:v>
                  </c:pt>
                  <c:pt idx="3">
                    <c:v>ANN</c:v>
                  </c:pt>
                </c:lvl>
                <c:lvl>
                  <c:pt idx="0">
                    <c:v>Model</c:v>
                  </c:pt>
                </c:lvl>
              </c:multiLvlStrCache>
            </c:multiLvlStrRef>
          </c:cat>
          <c:val>
            <c:numRef>
              <c:f>Sheet1!$C$10:$F$10</c:f>
              <c:numCache>
                <c:formatCode>0.00%</c:formatCode>
                <c:ptCount val="4"/>
                <c:pt idx="0">
                  <c:v>0.71230000000000004</c:v>
                </c:pt>
                <c:pt idx="1">
                  <c:v>0.82509999999999994</c:v>
                </c:pt>
                <c:pt idx="2">
                  <c:v>0.87390000000000001</c:v>
                </c:pt>
                <c:pt idx="3">
                  <c:v>0.73760000000000003</c:v>
                </c:pt>
              </c:numCache>
            </c:numRef>
          </c:val>
          <c:smooth val="0"/>
          <c:extLst>
            <c:ext xmlns:c16="http://schemas.microsoft.com/office/drawing/2014/chart" uri="{C3380CC4-5D6E-409C-BE32-E72D297353CC}">
              <c16:uniqueId val="{00000004-FB49-7048-B0B2-D8CB58ADC26B}"/>
            </c:ext>
          </c:extLst>
        </c:ser>
        <c:dLbls>
          <c:dLblPos val="t"/>
          <c:showLegendKey val="0"/>
          <c:showVal val="1"/>
          <c:showCatName val="0"/>
          <c:showSerName val="0"/>
          <c:showPercent val="0"/>
          <c:showBubbleSize val="0"/>
        </c:dLbls>
        <c:marker val="1"/>
        <c:smooth val="0"/>
        <c:axId val="162714687"/>
        <c:axId val="162716319"/>
      </c:lineChart>
      <c:catAx>
        <c:axId val="1627146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2716319"/>
        <c:crosses val="autoZero"/>
        <c:auto val="1"/>
        <c:lblAlgn val="ctr"/>
        <c:lblOffset val="100"/>
        <c:noMultiLvlLbl val="0"/>
      </c:catAx>
      <c:valAx>
        <c:axId val="162716319"/>
        <c:scaling>
          <c:orientation val="minMax"/>
          <c:max val="1"/>
          <c:min val="0.60000000000000009"/>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2714687"/>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cap="all" spc="0" baseline="0">
                <a:gradFill>
                  <a:gsLst>
                    <a:gs pos="0">
                      <a:schemeClr val="dk1">
                        <a:lumMod val="50000"/>
                        <a:lumOff val="50000"/>
                      </a:schemeClr>
                    </a:gs>
                    <a:gs pos="100000">
                      <a:schemeClr val="dk1">
                        <a:lumMod val="85000"/>
                        <a:lumOff val="15000"/>
                      </a:schemeClr>
                    </a:gs>
                  </a:gsLst>
                  <a:lin ang="5400000" scaled="0"/>
                </a:gradFill>
                <a:latin typeface="Garamond" panose="02020404030301010803" pitchFamily="18" charset="0"/>
                <a:ea typeface="+mn-ea"/>
                <a:cs typeface="+mn-cs"/>
              </a:defRPr>
            </a:pPr>
            <a:r>
              <a:rPr lang="en-US" sz="1100" b="1" cap="none">
                <a:solidFill>
                  <a:schemeClr val="tx1"/>
                </a:solidFill>
              </a:rPr>
              <a:t>Figure</a:t>
            </a:r>
            <a:r>
              <a:rPr lang="en-US" sz="1100" b="1" cap="none" baseline="0">
                <a:solidFill>
                  <a:schemeClr val="tx1"/>
                </a:solidFill>
              </a:rPr>
              <a:t> </a:t>
            </a:r>
            <a:r>
              <a:rPr lang="en-US" sz="1100" b="1" cap="none">
                <a:solidFill>
                  <a:schemeClr val="tx1"/>
                </a:solidFill>
              </a:rPr>
              <a:t>---. Comparisons of Model Accuracy</a:t>
            </a:r>
          </a:p>
        </c:rich>
      </c:tx>
      <c:overlay val="0"/>
      <c:spPr>
        <a:noFill/>
        <a:ln>
          <a:noFill/>
        </a:ln>
        <a:effectLst/>
      </c:spPr>
      <c:txPr>
        <a:bodyPr rot="0" spcFirstLastPara="1" vertOverflow="ellipsis" vert="horz" wrap="square" anchor="ctr" anchorCtr="1"/>
        <a:lstStyle/>
        <a:p>
          <a:pPr>
            <a:defRPr sz="1100" b="0" i="0" u="none" strike="noStrike" kern="1200" cap="all" spc="0" baseline="0">
              <a:gradFill>
                <a:gsLst>
                  <a:gs pos="0">
                    <a:schemeClr val="dk1">
                      <a:lumMod val="50000"/>
                      <a:lumOff val="50000"/>
                    </a:schemeClr>
                  </a:gs>
                  <a:gs pos="100000">
                    <a:schemeClr val="dk1">
                      <a:lumMod val="85000"/>
                      <a:lumOff val="15000"/>
                    </a:schemeClr>
                  </a:gs>
                </a:gsLst>
                <a:lin ang="5400000" scaled="0"/>
              </a:gradFill>
              <a:latin typeface="Garamond" panose="02020404030301010803" pitchFamily="18" charset="0"/>
              <a:ea typeface="+mn-ea"/>
              <a:cs typeface="+mn-cs"/>
            </a:defRPr>
          </a:pPr>
          <a:endParaRPr lang="en-US"/>
        </a:p>
      </c:txPr>
    </c:title>
    <c:autoTitleDeleted val="0"/>
    <c:plotArea>
      <c:layout>
        <c:manualLayout>
          <c:layoutTarget val="inner"/>
          <c:xMode val="edge"/>
          <c:yMode val="edge"/>
          <c:x val="0.27632064741907264"/>
          <c:y val="0.15543999708369788"/>
          <c:w val="0.67923490813648291"/>
          <c:h val="0.43304644211140275"/>
        </c:manualLayout>
      </c:layout>
      <c:lineChart>
        <c:grouping val="standard"/>
        <c:varyColors val="0"/>
        <c:ser>
          <c:idx val="0"/>
          <c:order val="0"/>
          <c:tx>
            <c:strRef>
              <c:f>Sheet2!$B$4:$C$4</c:f>
              <c:strCache>
                <c:ptCount val="2"/>
                <c:pt idx="0">
                  <c:v>Accuracy</c:v>
                </c:pt>
                <c:pt idx="1">
                  <c:v>Training data</c:v>
                </c:pt>
              </c:strCache>
            </c:strRef>
          </c:tx>
          <c:spPr>
            <a:ln w="19050" cap="rnd" cmpd="sng" algn="ctr">
              <a:solidFill>
                <a:schemeClr val="accent1">
                  <a:shade val="95000"/>
                  <a:satMod val="105000"/>
                </a:schemeClr>
              </a:solidFill>
              <a:round/>
            </a:ln>
            <a:effectLst/>
          </c:spPr>
          <c:marker>
            <c:symbol val="circle"/>
            <c:size val="17"/>
            <c:spPr>
              <a:solidFill>
                <a:schemeClr val="lt1"/>
              </a:solidFill>
              <a:ln>
                <a:noFill/>
              </a:ln>
              <a:effectLst/>
            </c:spPr>
          </c:marker>
          <c:dLbls>
            <c:dLbl>
              <c:idx val="1"/>
              <c:layout>
                <c:manualLayout>
                  <c:x val="-0.10584033245844275"/>
                  <c:y val="-3.7037037037037035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C403-7842-AD9C-03C7D1CFAF1E}"/>
                </c:ext>
              </c:extLst>
            </c:dLbl>
            <c:spPr>
              <a:noFill/>
              <a:ln>
                <a:noFill/>
              </a:ln>
              <a:effectLst/>
            </c:spPr>
            <c:txPr>
              <a:bodyPr rot="0" spcFirstLastPara="1" vertOverflow="ellipsis" vert="horz" wrap="square" anchor="ctr" anchorCtr="1"/>
              <a:lstStyle/>
              <a:p>
                <a:pPr>
                  <a:defRPr sz="900" b="1" i="0" u="none" strike="noStrike" kern="1200" baseline="0">
                    <a:solidFill>
                      <a:schemeClr val="accent1"/>
                    </a:solidFill>
                    <a:latin typeface="Garamond" panose="02020404030301010803" pitchFamily="18" charset="0"/>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35000"/>
                          <a:lumOff val="65000"/>
                        </a:schemeClr>
                      </a:solidFill>
                    </a:ln>
                    <a:effectLst/>
                  </c:spPr>
                </c15:leaderLines>
              </c:ext>
            </c:extLst>
          </c:dLbls>
          <c:cat>
            <c:multiLvlStrRef>
              <c:f>Sheet2!$D$2:$G$3</c:f>
              <c:multiLvlStrCache>
                <c:ptCount val="4"/>
                <c:lvl>
                  <c:pt idx="0">
                    <c:v>GLM</c:v>
                  </c:pt>
                  <c:pt idx="1">
                    <c:v>CART</c:v>
                  </c:pt>
                  <c:pt idx="2">
                    <c:v>RF</c:v>
                  </c:pt>
                  <c:pt idx="3">
                    <c:v>ANN</c:v>
                  </c:pt>
                </c:lvl>
                <c:lvl>
                  <c:pt idx="0">
                    <c:v>Model</c:v>
                  </c:pt>
                </c:lvl>
              </c:multiLvlStrCache>
            </c:multiLvlStrRef>
          </c:cat>
          <c:val>
            <c:numRef>
              <c:f>Sheet2!$D$4:$G$4</c:f>
              <c:numCache>
                <c:formatCode>0.00%</c:formatCode>
                <c:ptCount val="4"/>
                <c:pt idx="0">
                  <c:v>0.71389999999999998</c:v>
                </c:pt>
                <c:pt idx="1">
                  <c:v>0.83760000000000001</c:v>
                </c:pt>
                <c:pt idx="2">
                  <c:v>0.99980000000000002</c:v>
                </c:pt>
                <c:pt idx="3">
                  <c:v>0.84570000000000001</c:v>
                </c:pt>
              </c:numCache>
            </c:numRef>
          </c:val>
          <c:smooth val="0"/>
          <c:extLst>
            <c:ext xmlns:c16="http://schemas.microsoft.com/office/drawing/2014/chart" uri="{C3380CC4-5D6E-409C-BE32-E72D297353CC}">
              <c16:uniqueId val="{00000001-C403-7842-AD9C-03C7D1CFAF1E}"/>
            </c:ext>
          </c:extLst>
        </c:ser>
        <c:ser>
          <c:idx val="1"/>
          <c:order val="1"/>
          <c:tx>
            <c:strRef>
              <c:f>Sheet2!$B$5:$C$5</c:f>
              <c:strCache>
                <c:ptCount val="2"/>
                <c:pt idx="0">
                  <c:v>Accuracy</c:v>
                </c:pt>
                <c:pt idx="1">
                  <c:v>Test data</c:v>
                </c:pt>
              </c:strCache>
            </c:strRef>
          </c:tx>
          <c:spPr>
            <a:ln w="19050" cap="rnd" cmpd="sng" algn="ctr">
              <a:solidFill>
                <a:schemeClr val="accent2">
                  <a:shade val="95000"/>
                  <a:satMod val="105000"/>
                </a:schemeClr>
              </a:solidFill>
              <a:round/>
            </a:ln>
            <a:effectLst/>
          </c:spPr>
          <c:marker>
            <c:symbol val="circle"/>
            <c:size val="17"/>
            <c:spPr>
              <a:solidFill>
                <a:schemeClr val="lt1"/>
              </a:solidFill>
              <a:ln>
                <a:noFill/>
              </a:ln>
              <a:effectLst/>
            </c:spPr>
          </c:marker>
          <c:dLbls>
            <c:dLbl>
              <c:idx val="0"/>
              <c:layout>
                <c:manualLayout>
                  <c:x val="-7.806255468066492E-2"/>
                  <c:y val="6.481481481481481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C403-7842-AD9C-03C7D1CFAF1E}"/>
                </c:ext>
              </c:extLst>
            </c:dLbl>
            <c:dLbl>
              <c:idx val="1"/>
              <c:layout>
                <c:manualLayout>
                  <c:x val="-7.8062554680664961E-2"/>
                  <c:y val="4.62962962962962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403-7842-AD9C-03C7D1CFAF1E}"/>
                </c:ext>
              </c:extLst>
            </c:dLbl>
            <c:dLbl>
              <c:idx val="3"/>
              <c:layout>
                <c:manualLayout>
                  <c:x val="-7.806255468066492E-2"/>
                  <c:y val="4.166666666666662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C403-7842-AD9C-03C7D1CFAF1E}"/>
                </c:ext>
              </c:extLst>
            </c:dLbl>
            <c:spPr>
              <a:noFill/>
              <a:ln>
                <a:noFill/>
              </a:ln>
              <a:effectLst/>
            </c:spPr>
            <c:txPr>
              <a:bodyPr rot="0" spcFirstLastPara="1" vertOverflow="ellipsis" vert="horz" wrap="square" anchor="ctr" anchorCtr="1"/>
              <a:lstStyle/>
              <a:p>
                <a:pPr>
                  <a:defRPr sz="900" b="1" i="0" u="none" strike="noStrike" kern="1200" baseline="0">
                    <a:solidFill>
                      <a:schemeClr val="accent2"/>
                    </a:solidFill>
                    <a:latin typeface="Garamond" panose="02020404030301010803" pitchFamily="18" charset="0"/>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35000"/>
                          <a:lumOff val="65000"/>
                        </a:schemeClr>
                      </a:solidFill>
                    </a:ln>
                    <a:effectLst/>
                  </c:spPr>
                </c15:leaderLines>
              </c:ext>
            </c:extLst>
          </c:dLbls>
          <c:cat>
            <c:multiLvlStrRef>
              <c:f>Sheet2!$D$2:$G$3</c:f>
              <c:multiLvlStrCache>
                <c:ptCount val="4"/>
                <c:lvl>
                  <c:pt idx="0">
                    <c:v>GLM</c:v>
                  </c:pt>
                  <c:pt idx="1">
                    <c:v>CART</c:v>
                  </c:pt>
                  <c:pt idx="2">
                    <c:v>RF</c:v>
                  </c:pt>
                  <c:pt idx="3">
                    <c:v>ANN</c:v>
                  </c:pt>
                </c:lvl>
                <c:lvl>
                  <c:pt idx="0">
                    <c:v>Model</c:v>
                  </c:pt>
                </c:lvl>
              </c:multiLvlStrCache>
            </c:multiLvlStrRef>
          </c:cat>
          <c:val>
            <c:numRef>
              <c:f>Sheet2!$D$5:$G$5</c:f>
              <c:numCache>
                <c:formatCode>0.00%</c:formatCode>
                <c:ptCount val="4"/>
                <c:pt idx="0">
                  <c:v>0.71379999999999999</c:v>
                </c:pt>
                <c:pt idx="1">
                  <c:v>0.83460000000000001</c:v>
                </c:pt>
                <c:pt idx="2">
                  <c:v>0.86409999999999998</c:v>
                </c:pt>
                <c:pt idx="3">
                  <c:v>0.84089999999999998</c:v>
                </c:pt>
              </c:numCache>
            </c:numRef>
          </c:val>
          <c:smooth val="0"/>
          <c:extLst>
            <c:ext xmlns:c16="http://schemas.microsoft.com/office/drawing/2014/chart" uri="{C3380CC4-5D6E-409C-BE32-E72D297353CC}">
              <c16:uniqueId val="{00000005-C403-7842-AD9C-03C7D1CFAF1E}"/>
            </c:ext>
          </c:extLst>
        </c:ser>
        <c:dLbls>
          <c:dLblPos val="ctr"/>
          <c:showLegendKey val="0"/>
          <c:showVal val="1"/>
          <c:showCatName val="0"/>
          <c:showSerName val="0"/>
          <c:showPercent val="0"/>
          <c:showBubbleSize val="0"/>
        </c:dLbls>
        <c:marker val="1"/>
        <c:smooth val="0"/>
        <c:axId val="1654989952"/>
        <c:axId val="1649627296"/>
      </c:lineChart>
      <c:catAx>
        <c:axId val="1654989952"/>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dk1">
                    <a:lumMod val="65000"/>
                    <a:lumOff val="35000"/>
                  </a:schemeClr>
                </a:solidFill>
                <a:latin typeface="Garamond" panose="02020404030301010803" pitchFamily="18" charset="0"/>
                <a:ea typeface="+mn-ea"/>
                <a:cs typeface="+mn-cs"/>
              </a:defRPr>
            </a:pPr>
            <a:endParaRPr lang="en-US"/>
          </a:p>
        </c:txPr>
        <c:crossAx val="1649627296"/>
        <c:crosses val="autoZero"/>
        <c:auto val="1"/>
        <c:lblAlgn val="ctr"/>
        <c:lblOffset val="100"/>
        <c:noMultiLvlLbl val="0"/>
      </c:catAx>
      <c:valAx>
        <c:axId val="1649627296"/>
        <c:scaling>
          <c:orientation val="minMax"/>
          <c:max val="1"/>
          <c:min val="0.5"/>
        </c:scaling>
        <c:delete val="0"/>
        <c:axPos val="l"/>
        <c:minorGridlines>
          <c:spPr>
            <a:ln>
              <a:solidFill>
                <a:schemeClr val="dk1">
                  <a:lumMod val="5000"/>
                  <a:lumOff val="95000"/>
                </a:schemeClr>
              </a:solidFill>
            </a:ln>
            <a:effectLst/>
          </c:spPr>
        </c:minorGridlines>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Garamond" panose="02020404030301010803" pitchFamily="18" charset="0"/>
                <a:ea typeface="+mn-ea"/>
                <a:cs typeface="+mn-cs"/>
              </a:defRPr>
            </a:pPr>
            <a:endParaRPr lang="en-US"/>
          </a:p>
        </c:txPr>
        <c:crossAx val="1654989952"/>
        <c:crosses val="autoZero"/>
        <c:crossBetween val="between"/>
      </c:valAx>
      <c:dTable>
        <c:showHorzBorder val="1"/>
        <c:showVertBorder val="1"/>
        <c:showOutline val="1"/>
        <c:showKeys val="0"/>
        <c:spPr>
          <a:noFill/>
          <a:ln w="9525">
            <a:solidFill>
              <a:schemeClr val="dk1">
                <a:lumMod val="15000"/>
                <a:lumOff val="85000"/>
              </a:schemeClr>
            </a:solidFill>
          </a:ln>
          <a:effectLst/>
        </c:spPr>
        <c:txPr>
          <a:bodyPr rot="0" spcFirstLastPara="1" vertOverflow="ellipsis" vert="horz" wrap="square" anchor="ctr" anchorCtr="1"/>
          <a:lstStyle/>
          <a:p>
            <a:pPr rtl="0">
              <a:defRPr sz="900" b="0" i="0" u="none" strike="noStrike" kern="1200" baseline="0">
                <a:solidFill>
                  <a:schemeClr val="dk1">
                    <a:lumMod val="65000"/>
                    <a:lumOff val="35000"/>
                  </a:schemeClr>
                </a:solidFill>
                <a:latin typeface="Garamond" panose="02020404030301010803" pitchFamily="18" charset="0"/>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Garamond" panose="02020404030301010803" pitchFamily="18"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dk1">
          <a:lumMod val="15000"/>
          <a:lumOff val="85000"/>
        </a:schemeClr>
      </a:solidFill>
      <a:round/>
    </a:ln>
    <a:effectLst/>
  </c:spPr>
  <c:txPr>
    <a:bodyPr/>
    <a:lstStyle/>
    <a:p>
      <a:pPr>
        <a:defRPr>
          <a:latin typeface="Garamond" panose="02020404030301010803" pitchFamily="18"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34">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1000" kern="120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cs:styleClr val="auto"/>
    </cs:fontRef>
    <cs:spPr/>
    <cs:defRPr sz="900" b="1" i="0" u="none" strike="noStrike" kern="1200" baseline="0"/>
  </cs:dataLabel>
  <cs:dataLabelCallout>
    <cs:lnRef idx="0"/>
    <cs:fillRef idx="0"/>
    <cs:effectRef idx="0"/>
    <cs:fontRef idx="minor">
      <a:schemeClr val="dk1">
        <a:lumMod val="65000"/>
        <a:lumOff val="35000"/>
      </a:schemeClr>
    </cs:fontRef>
    <cs:spPr>
      <a:solidFill>
        <a:schemeClr val="lt1"/>
      </a:solidFill>
      <a:ln w="9575">
        <a:solidFill>
          <a:schemeClr val="lt1">
            <a:lumMod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19050" cap="rnd" cmpd="sng" algn="ctr">
        <a:solidFill>
          <a:schemeClr val="phClr">
            <a:shade val="95000"/>
            <a:satMod val="105000"/>
          </a:schemeClr>
        </a:solidFill>
        <a:round/>
      </a:ln>
    </cs:spPr>
  </cs:dataPointLine>
  <cs:dataPointMarker>
    <cs:lnRef idx="0"/>
    <cs:fillRef idx="0"/>
    <cs:effectRef idx="0"/>
    <cs:fontRef idx="minor">
      <a:schemeClr val="dk1"/>
    </cs:fontRef>
    <cs:spPr>
      <a:solidFill>
        <a:schemeClr val="lt1"/>
      </a:solidFill>
    </cs:spPr>
  </cs:dataPointMarker>
  <cs:dataPointMarkerLayout symbol="circle" size="17"/>
  <cs:dataPointWireframe>
    <cs:lnRef idx="0">
      <cs:styleClr val="auto"/>
    </cs:lnRef>
    <cs:fillRef idx="1"/>
    <cs:effectRef idx="0"/>
    <cs:fontRef idx="minor">
      <a:schemeClr val="dk1"/>
    </cs:fontRef>
    <cs:spPr>
      <a:ln w="9525">
        <a:solidFill>
          <a:schemeClr val="phClr"/>
        </a:solidFill>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35000"/>
            <a:lumOff val="65000"/>
          </a:schemeClr>
        </a:solidFill>
      </a:ln>
    </cs:spPr>
  </cs:dropLine>
  <cs:errorBar>
    <cs:lnRef idx="0"/>
    <cs:fillRef idx="0"/>
    <cs:effectRef idx="0"/>
    <cs:fontRef idx="minor">
      <a:schemeClr val="dk1"/>
    </cs:fontRef>
    <cs:spPr>
      <a:ln w="9525">
        <a:solidFill>
          <a:schemeClr val="dk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ln>
    </cs:spPr>
  </cs:seriesLine>
  <cs:title>
    <cs:lnRef idx="0"/>
    <cs:fillRef idx="0"/>
    <cs:effectRef idx="0"/>
    <cs:fontRef idx="minor">
      <a:schemeClr val="dk1"/>
    </cs:fontRef>
    <cs:defRPr sz="1440" b="0" kern="1200" cap="all" spc="0" baseline="0">
      <a:gradFill>
        <a:gsLst>
          <a:gs pos="0">
            <a:schemeClr val="dk1">
              <a:lumMod val="50000"/>
              <a:lumOff val="50000"/>
            </a:schemeClr>
          </a:gs>
          <a:gs pos="100000">
            <a:schemeClr val="dk1">
              <a:lumMod val="85000"/>
              <a:lumOff val="15000"/>
            </a:schemeClr>
          </a:gs>
        </a:gsLst>
        <a:lin ang="5400000" scaled="0"/>
      </a:gradFill>
    </cs:defRPr>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50000"/>
            <a:lumOff val="50000"/>
          </a:schemeClr>
        </a:solidFill>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7D0ECE-0164-CB46-B309-C6C1312E43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14</Pages>
  <Words>3420</Words>
  <Characters>19495</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QIANHUI LI</dc:creator>
  <cp:keywords/>
  <dc:description/>
  <cp:lastModifiedBy>QIANHUI LI</cp:lastModifiedBy>
  <cp:revision>13</cp:revision>
  <dcterms:created xsi:type="dcterms:W3CDTF">2019-11-13T19:03:00Z</dcterms:created>
  <dcterms:modified xsi:type="dcterms:W3CDTF">2019-11-22T07:51:00Z</dcterms:modified>
</cp:coreProperties>
</file>